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ABA5DAC" w14:textId="77777777" w:rsidR="003209E7" w:rsidRDefault="002B5A18">
      <w:pPr>
        <w:pStyle w:val="a7"/>
        <w:spacing w:before="89"/>
        <w:ind w:left="0" w:right="357"/>
        <w:jc w:val="center"/>
      </w:pPr>
      <w:r>
        <w:t>ДЕПАРТАМЕНТ ОБРАЗОВАНИЯ И НАУКИ ГОРОДА МОСКВЫ ГОСУДАРСТВЕННОЕ БЮДЖЕТНОЕ ПРОФЕССИОНАЛЬНОЕ</w:t>
      </w:r>
      <w:r>
        <w:t xml:space="preserve"> </w:t>
      </w:r>
      <w:r>
        <w:t>ОБРАЗОВАТЕЛЬНОЕ УЧРЕЖДЕНИЕ ГОРОДА МОСКВЫ</w:t>
      </w:r>
    </w:p>
    <w:p w14:paraId="5AA8978E" w14:textId="77777777" w:rsidR="003209E7" w:rsidRDefault="002B5A18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«Технологический</w:t>
      </w:r>
      <w:r>
        <w:rPr>
          <w:b/>
          <w:bCs/>
          <w:spacing w:val="-7"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колледж</w:t>
      </w:r>
      <w:r>
        <w:rPr>
          <w:b/>
          <w:bCs/>
          <w:spacing w:val="-8"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№</w:t>
      </w:r>
      <w:r>
        <w:rPr>
          <w:b/>
          <w:bCs/>
          <w:spacing w:val="-3"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34»</w:t>
      </w:r>
    </w:p>
    <w:p w14:paraId="10CB0E1C" w14:textId="77777777" w:rsidR="003209E7" w:rsidRDefault="002B5A18">
      <w:pPr>
        <w:spacing w:before="800" w:after="80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КУРСОВОЙ</w:t>
      </w:r>
      <w:r>
        <w:rPr>
          <w:b/>
          <w:bCs/>
          <w:spacing w:val="-6"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ПРОЕКТ</w:t>
      </w: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152400" distB="152400" distL="152400" distR="152400" simplePos="0" relativeHeight="251660288" behindDoc="0" locked="0" layoutInCell="1" allowOverlap="1" wp14:anchorId="1FB44032" wp14:editId="610F76BC">
                <wp:simplePos x="0" y="0"/>
                <wp:positionH relativeFrom="margin">
                  <wp:posOffset>2475098</wp:posOffset>
                </wp:positionH>
                <wp:positionV relativeFrom="line">
                  <wp:posOffset>1286600</wp:posOffset>
                </wp:positionV>
                <wp:extent cx="4004577" cy="0"/>
                <wp:effectExtent l="0" t="0" r="0" b="0"/>
                <wp:wrapNone/>
                <wp:docPr id="1073741825" name="officeArt object" descr="Линия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4577" cy="0"/>
                        </a:xfrm>
                        <a:prstGeom prst="line">
                          <a:avLst/>
                        </a:pr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style="visibility:visible;position:absolute;margin-left:194.9pt;margin-top:101.3pt;width:315.3pt;height:0.0pt;z-index:251660288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000000" opacity="100.0%" weight="0.5pt" dashstyle="solid" endcap="flat" miterlimit="400.0%" joinstyle="miter" linestyle="single" startarrow="none" startarrowwidth="medium" startarrowlength="medium" endarrow="none" endarrowwidth="medium" endarrowlength="medium"/>
                <w10:wrap type="none" side="bothSides" anchorx="margin"/>
              </v:line>
            </w:pict>
          </mc:Fallback>
        </mc:AlternateContent>
      </w:r>
    </w:p>
    <w:p w14:paraId="58E914BF" w14:textId="77777777" w:rsidR="003209E7" w:rsidRDefault="002B5A18">
      <w:pPr>
        <w:pStyle w:val="a7"/>
        <w:tabs>
          <w:tab w:val="left" w:pos="8849"/>
        </w:tabs>
        <w:spacing w:before="1" w:after="400"/>
        <w:ind w:left="0"/>
        <w:jc w:val="both"/>
      </w:pPr>
      <w:r>
        <w:t xml:space="preserve">По междисциплинарному курсу МДК.06.01 </w:t>
      </w:r>
      <w:r>
        <w:t>Внедрение информационных систем</w:t>
      </w: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61312" behindDoc="0" locked="0" layoutInCell="1" allowOverlap="1" wp14:anchorId="294AE975" wp14:editId="39EAFB35">
                <wp:simplePos x="0" y="0"/>
                <wp:positionH relativeFrom="margin">
                  <wp:posOffset>456712</wp:posOffset>
                </wp:positionH>
                <wp:positionV relativeFrom="line">
                  <wp:posOffset>525176</wp:posOffset>
                </wp:positionV>
                <wp:extent cx="6022962" cy="0"/>
                <wp:effectExtent l="0" t="0" r="0" b="0"/>
                <wp:wrapNone/>
                <wp:docPr id="1073741826" name="officeArt object" descr="Линия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22962" cy="0"/>
                        </a:xfrm>
                        <a:prstGeom prst="line">
                          <a:avLst/>
                        </a:pr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7" style="visibility:visible;position:absolute;margin-left:36.0pt;margin-top:41.4pt;width:474.2pt;height:0.0pt;z-index:251661312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000000" opacity="100.0%" weight="0.5pt" dashstyle="solid" endcap="flat" miterlimit="400.0%" joinstyle="miter" linestyle="single" startarrow="none" startarrowwidth="medium" startarrowlength="medium" endarrow="none" endarrowwidth="medium" endarrowlength="medium"/>
                <w10:wrap type="none" side="bothSides" anchorx="margin"/>
              </v:line>
            </w:pict>
          </mc:Fallback>
        </mc:AlternateContent>
      </w:r>
    </w:p>
    <w:p w14:paraId="00CDD5A8" w14:textId="77777777" w:rsidR="003209E7" w:rsidRDefault="002B5A18">
      <w:pPr>
        <w:pStyle w:val="a7"/>
        <w:tabs>
          <w:tab w:val="left" w:pos="8849"/>
        </w:tabs>
        <w:spacing w:line="360" w:lineRule="auto"/>
        <w:ind w:left="0"/>
        <w:jc w:val="both"/>
      </w:pPr>
      <w:r>
        <w:t>Тема: Проектирование, моделирование и разработка информационной системы для</w:t>
      </w: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62336" behindDoc="0" locked="0" layoutInCell="1" allowOverlap="1" wp14:anchorId="06B3E198" wp14:editId="3DE246AE">
                <wp:simplePos x="0" y="0"/>
                <wp:positionH relativeFrom="margin">
                  <wp:posOffset>3175</wp:posOffset>
                </wp:positionH>
                <wp:positionV relativeFrom="line">
                  <wp:posOffset>373503</wp:posOffset>
                </wp:positionV>
                <wp:extent cx="6476501" cy="0"/>
                <wp:effectExtent l="0" t="0" r="0" b="0"/>
                <wp:wrapNone/>
                <wp:docPr id="1073741827" name="officeArt object" descr="Линия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76501" cy="0"/>
                        </a:xfrm>
                        <a:prstGeom prst="line">
                          <a:avLst/>
                        </a:pr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8" style="visibility:visible;position:absolute;margin-left:0.2pt;margin-top:29.4pt;width:510.0pt;height:0.0pt;z-index:251662336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000000" opacity="100.0%" weight="0.5pt" dashstyle="solid" endcap="flat" miterlimit="400.0%" joinstyle="miter" linestyle="single" startarrow="none" startarrowwidth="medium" startarrowlength="medium" endarrow="none" endarrowwidth="medium" endarrowlength="medium"/>
                <w10:wrap type="none" side="bothSides" anchorx="margin"/>
              </v:line>
            </w:pict>
          </mc:Fallback>
        </mc:AlternateContent>
      </w:r>
      <w:r>
        <w:t xml:space="preserve"> учета движения лекарств в аптеке «ГорЗдрав»</w:t>
      </w: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63360" behindDoc="0" locked="0" layoutInCell="1" allowOverlap="1" wp14:anchorId="2CBE5F79" wp14:editId="1E616BC4">
                <wp:simplePos x="0" y="0"/>
                <wp:positionH relativeFrom="margin">
                  <wp:posOffset>3174</wp:posOffset>
                </wp:positionH>
                <wp:positionV relativeFrom="line">
                  <wp:posOffset>374272</wp:posOffset>
                </wp:positionV>
                <wp:extent cx="6476501" cy="0"/>
                <wp:effectExtent l="0" t="0" r="0" b="0"/>
                <wp:wrapNone/>
                <wp:docPr id="1073741828" name="officeArt object" descr="Линия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76501" cy="0"/>
                        </a:xfrm>
                        <a:prstGeom prst="line">
                          <a:avLst/>
                        </a:pr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9" style="visibility:visible;position:absolute;margin-left:0.2pt;margin-top:29.5pt;width:510.0pt;height:0.0pt;z-index:251663360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000000" opacity="100.0%" weight="0.5pt" dashstyle="solid" endcap="flat" miterlimit="400.0%" joinstyle="miter" linestyle="single" startarrow="none" startarrowwidth="medium" startarrowlength="medium" endarrow="none" endarrowwidth="medium" endarrowlength="medium"/>
                <w10:wrap type="none" side="bothSides" anchorx="margin"/>
              </v:line>
            </w:pict>
          </mc:Fallback>
        </mc:AlternateContent>
      </w:r>
    </w:p>
    <w:p w14:paraId="738A4194" w14:textId="77777777" w:rsidR="003209E7" w:rsidRDefault="002B5A18">
      <w:pPr>
        <w:pStyle w:val="a7"/>
        <w:tabs>
          <w:tab w:val="left" w:pos="8849"/>
        </w:tabs>
        <w:spacing w:line="321" w:lineRule="exact"/>
        <w:ind w:left="0"/>
        <w:jc w:val="both"/>
      </w:pPr>
      <w:r>
        <w:t>Студента Гапеев Егор Евгеньевич</w:t>
      </w:r>
    </w:p>
    <w:p w14:paraId="1A02C9C6" w14:textId="77777777" w:rsidR="003209E7" w:rsidRDefault="002B5A18">
      <w:pPr>
        <w:spacing w:after="300" w:line="275" w:lineRule="exact"/>
        <w:jc w:val="center"/>
        <w:rPr>
          <w:sz w:val="24"/>
          <w:szCs w:val="24"/>
        </w:rPr>
      </w:pPr>
      <w:r>
        <w:rPr>
          <w:sz w:val="24"/>
          <w:szCs w:val="24"/>
        </w:rPr>
        <w:t>фамилия,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имя,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отчество</w:t>
      </w:r>
      <w:r>
        <w:rPr>
          <w:noProof/>
          <w:sz w:val="24"/>
          <w:szCs w:val="24"/>
        </w:rPr>
        <mc:AlternateContent>
          <mc:Choice Requires="wps">
            <w:drawing>
              <wp:anchor distT="152400" distB="152400" distL="152400" distR="152400" simplePos="0" relativeHeight="251666432" behindDoc="0" locked="0" layoutInCell="1" allowOverlap="1" wp14:anchorId="1A700AA2" wp14:editId="5754A6D1">
                <wp:simplePos x="0" y="0"/>
                <wp:positionH relativeFrom="margin">
                  <wp:posOffset>3359389</wp:posOffset>
                </wp:positionH>
                <wp:positionV relativeFrom="line">
                  <wp:posOffset>399601</wp:posOffset>
                </wp:positionV>
                <wp:extent cx="3120286" cy="0"/>
                <wp:effectExtent l="0" t="0" r="0" b="0"/>
                <wp:wrapNone/>
                <wp:docPr id="1073741829" name="officeArt object" descr="Линия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20286" cy="0"/>
                        </a:xfrm>
                        <a:prstGeom prst="line">
                          <a:avLst/>
                        </a:pr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30" style="visibility:visible;position:absolute;margin-left:264.5pt;margin-top:31.5pt;width:245.7pt;height:0.0pt;z-index:251666432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000000" opacity="100.0%" weight="0.5pt" dashstyle="solid" endcap="flat" miterlimit="400.0%" joinstyle="miter" linestyle="single" startarrow="none" startarrowwidth="medium" startarrowlength="medium" endarrow="none" endarrowwidth="medium" endarrowlength="medium"/>
                <w10:wrap type="none" side="bothSides" anchorx="margin"/>
              </v:lin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152400" distB="152400" distL="152400" distR="152400" simplePos="0" relativeHeight="251664384" behindDoc="0" locked="0" layoutInCell="1" allowOverlap="1" wp14:anchorId="65908214" wp14:editId="73DB3784">
                <wp:simplePos x="0" y="0"/>
                <wp:positionH relativeFrom="margin">
                  <wp:posOffset>456712</wp:posOffset>
                </wp:positionH>
                <wp:positionV relativeFrom="line">
                  <wp:posOffset>405951</wp:posOffset>
                </wp:positionV>
                <wp:extent cx="1639238" cy="0"/>
                <wp:effectExtent l="0" t="0" r="0" b="0"/>
                <wp:wrapNone/>
                <wp:docPr id="1073741830" name="officeArt object" descr="Линия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39238" cy="0"/>
                        </a:xfrm>
                        <a:prstGeom prst="line">
                          <a:avLst/>
                        </a:pr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31" style="visibility:visible;position:absolute;margin-left:36.0pt;margin-top:32.0pt;width:129.1pt;height:0.0pt;z-index:251664384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000000" opacity="100.0%" weight="0.5pt" dashstyle="solid" endcap="flat" miterlimit="400.0%" joinstyle="miter" linestyle="single" startarrow="none" startarrowwidth="medium" startarrowlength="medium" endarrow="none" endarrowwidth="medium" endarrowlength="medium"/>
                <w10:wrap type="none" side="bothSides" anchorx="margin"/>
              </v:line>
            </w:pict>
          </mc:Fallback>
        </mc:AlternateContent>
      </w:r>
    </w:p>
    <w:p w14:paraId="78036B72" w14:textId="77777777" w:rsidR="003209E7" w:rsidRDefault="002B5A18">
      <w:pPr>
        <w:pStyle w:val="a7"/>
        <w:tabs>
          <w:tab w:val="left" w:pos="1985"/>
          <w:tab w:val="left" w:pos="3471"/>
          <w:tab w:val="left" w:pos="8849"/>
        </w:tabs>
        <w:ind w:left="0"/>
      </w:pPr>
      <w:r>
        <w:t xml:space="preserve">Курс.               4                     </w:t>
      </w:r>
      <w:r>
        <w:t>Форма обучения очная</w:t>
      </w:r>
    </w:p>
    <w:p w14:paraId="363DEF4C" w14:textId="77777777" w:rsidR="003209E7" w:rsidRDefault="002B5A18">
      <w:pPr>
        <w:spacing w:after="1320" w:line="275" w:lineRule="exact"/>
        <w:ind w:left="1020"/>
        <w:rPr>
          <w:sz w:val="28"/>
          <w:szCs w:val="28"/>
        </w:rPr>
      </w:pPr>
      <w:r>
        <w:rPr>
          <w:sz w:val="24"/>
          <w:szCs w:val="24"/>
        </w:rPr>
        <w:t>(арабской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цифрой)</w:t>
      </w:r>
    </w:p>
    <w:p w14:paraId="01120C42" w14:textId="77777777" w:rsidR="003209E7" w:rsidRDefault="002B5A18">
      <w:pPr>
        <w:pStyle w:val="a7"/>
        <w:spacing w:before="1" w:after="400"/>
        <w:ind w:left="0"/>
        <w:jc w:val="both"/>
      </w:pPr>
      <w:r>
        <w:t>Основная профессиональная образовательная программа по специальности</w:t>
      </w: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67456" behindDoc="0" locked="0" layoutInCell="1" allowOverlap="1" wp14:anchorId="3BEDC5A1" wp14:editId="2BC382F0">
                <wp:simplePos x="0" y="0"/>
                <wp:positionH relativeFrom="margin">
                  <wp:posOffset>3174</wp:posOffset>
                </wp:positionH>
                <wp:positionV relativeFrom="line">
                  <wp:posOffset>555475</wp:posOffset>
                </wp:positionV>
                <wp:extent cx="6476501" cy="0"/>
                <wp:effectExtent l="0" t="0" r="0" b="0"/>
                <wp:wrapNone/>
                <wp:docPr id="1073741831" name="officeArt object" descr="Линия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76501" cy="0"/>
                        </a:xfrm>
                        <a:prstGeom prst="line">
                          <a:avLst/>
                        </a:pr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32" style="visibility:visible;position:absolute;margin-left:0.2pt;margin-top:43.7pt;width:510.0pt;height:0.0pt;z-index:251667456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000000" opacity="100.0%" weight="0.5pt" dashstyle="solid" endcap="flat" miterlimit="400.0%" joinstyle="miter" linestyle="single" startarrow="none" startarrowwidth="medium" startarrowlength="medium" endarrow="none" endarrowwidth="medium" endarrowlength="medium"/>
                <w10:wrap type="none" side="bothSides" anchorx="margin"/>
              </v:line>
            </w:pict>
          </mc:Fallback>
        </mc:AlternateContent>
      </w:r>
    </w:p>
    <w:p w14:paraId="2C6CE4B1" w14:textId="77777777" w:rsidR="003209E7" w:rsidRDefault="002B5A18">
      <w:pPr>
        <w:pStyle w:val="a7"/>
        <w:tabs>
          <w:tab w:val="left" w:pos="1386"/>
          <w:tab w:val="left" w:pos="8849"/>
        </w:tabs>
        <w:spacing w:after="2000"/>
        <w:ind w:left="0"/>
        <w:jc w:val="both"/>
      </w:pPr>
      <w:r>
        <w:t>09.02.07 Информационные системы и программирование</w:t>
      </w: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68480" behindDoc="0" locked="0" layoutInCell="1" allowOverlap="1" wp14:anchorId="0682F5AD" wp14:editId="6917A212">
                <wp:simplePos x="0" y="0"/>
                <wp:positionH relativeFrom="margin">
                  <wp:posOffset>2475098</wp:posOffset>
                </wp:positionH>
                <wp:positionV relativeFrom="line">
                  <wp:posOffset>1539599</wp:posOffset>
                </wp:positionV>
                <wp:extent cx="4004577" cy="0"/>
                <wp:effectExtent l="0" t="0" r="0" b="0"/>
                <wp:wrapNone/>
                <wp:docPr id="1073741832" name="officeArt object" descr="Линия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4577" cy="0"/>
                        </a:xfrm>
                        <a:prstGeom prst="line">
                          <a:avLst/>
                        </a:pr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33" style="visibility:visible;position:absolute;margin-left:194.9pt;margin-top:121.2pt;width:315.3pt;height:0.0pt;z-index:251668480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000000" opacity="100.0%" weight="0.5pt" dashstyle="solid" endcap="flat" miterlimit="400.0%" joinstyle="miter" linestyle="single" startarrow="none" startarrowwidth="medium" startarrowlength="medium" endarrow="none" endarrowwidth="medium" endarrowlength="medium"/>
                <w10:wrap type="none" side="bothSides" anchorx="margin"/>
              </v:line>
            </w:pict>
          </mc:Fallback>
        </mc:AlternateContent>
      </w:r>
    </w:p>
    <w:p w14:paraId="688E344A" w14:textId="77777777" w:rsidR="003209E7" w:rsidRDefault="002B5A18">
      <w:pPr>
        <w:pStyle w:val="a7"/>
        <w:tabs>
          <w:tab w:val="left" w:pos="6631"/>
          <w:tab w:val="left" w:pos="8849"/>
        </w:tabs>
        <w:spacing w:before="1" w:line="321" w:lineRule="exact"/>
        <w:ind w:left="0"/>
        <w:rPr>
          <w:u w:val="single"/>
        </w:rPr>
      </w:pPr>
      <w:r>
        <w:t>Руководитель курсового проекта</w:t>
      </w:r>
      <w:r>
        <w:tab/>
      </w:r>
      <w:r>
        <w:t>/</w:t>
      </w:r>
      <w:r>
        <w:t xml:space="preserve"> </w:t>
      </w:r>
      <w:r>
        <w:t>Тотмянина С.В.</w:t>
      </w:r>
    </w:p>
    <w:p w14:paraId="3278E5FE" w14:textId="77777777" w:rsidR="003209E7" w:rsidRDefault="002B5A18">
      <w:pPr>
        <w:pStyle w:val="a7"/>
        <w:tabs>
          <w:tab w:val="left" w:pos="6631"/>
          <w:tab w:val="left" w:pos="8849"/>
        </w:tabs>
        <w:spacing w:before="1" w:line="321" w:lineRule="exact"/>
        <w:ind w:left="4252"/>
      </w:pPr>
      <w:r>
        <w:t>(подпись)</w:t>
      </w:r>
      <w:r>
        <w:tab/>
      </w:r>
      <w:r>
        <w:t>(фамилия,</w:t>
      </w:r>
      <w:r>
        <w:rPr>
          <w:spacing w:val="-8"/>
        </w:rPr>
        <w:t xml:space="preserve"> </w:t>
      </w:r>
      <w:r>
        <w:t>инициалы)</w:t>
      </w: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65408" behindDoc="0" locked="0" layoutInCell="1" allowOverlap="1" wp14:anchorId="4AB17D88" wp14:editId="1629A0F4">
                <wp:simplePos x="0" y="0"/>
                <wp:positionH relativeFrom="margin">
                  <wp:posOffset>583712</wp:posOffset>
                </wp:positionH>
                <wp:positionV relativeFrom="line">
                  <wp:posOffset>225451</wp:posOffset>
                </wp:positionV>
                <wp:extent cx="1891386" cy="0"/>
                <wp:effectExtent l="0" t="0" r="0" b="0"/>
                <wp:wrapNone/>
                <wp:docPr id="1073741833" name="officeArt object" descr="Линия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91386" cy="0"/>
                        </a:xfrm>
                        <a:prstGeom prst="line">
                          <a:avLst/>
                        </a:pr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34" style="visibility:visible;position:absolute;margin-left:46.0pt;margin-top:17.8pt;width:148.9pt;height:0.0pt;z-index:251665408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000000" opacity="100.0%" weight="0.5pt" dashstyle="solid" endcap="flat" miterlimit="400.0%" joinstyle="miter" linestyle="single" startarrow="none" startarrowwidth="medium" startarrowlength="medium" endarrow="none" endarrowwidth="medium" endarrowlength="medium"/>
                <w10:wrap type="none" side="bothSides" anchorx="margin"/>
              </v:line>
            </w:pict>
          </mc:Fallback>
        </mc:AlternateContent>
      </w:r>
    </w:p>
    <w:p w14:paraId="631C2108" w14:textId="77777777" w:rsidR="003209E7" w:rsidRDefault="002B5A18">
      <w:pPr>
        <w:pStyle w:val="a7"/>
        <w:tabs>
          <w:tab w:val="left" w:pos="4501"/>
        </w:tabs>
        <w:spacing w:after="2000" w:line="318" w:lineRule="exact"/>
        <w:ind w:left="0"/>
        <w:rPr>
          <w:u w:val="single"/>
        </w:rPr>
      </w:pPr>
      <w:r>
        <w:t>Оценка</w:t>
      </w:r>
    </w:p>
    <w:p w14:paraId="492C0EFD" w14:textId="77777777" w:rsidR="003209E7" w:rsidRDefault="002B5A18">
      <w:pPr>
        <w:pStyle w:val="a7"/>
        <w:spacing w:before="89"/>
        <w:ind w:left="0" w:right="357"/>
        <w:jc w:val="center"/>
      </w:pPr>
      <w:r>
        <w:t xml:space="preserve">Москва, </w:t>
      </w:r>
      <w:r>
        <w:t>2022</w:t>
      </w:r>
      <w:r>
        <w:rPr>
          <w:rFonts w:ascii="Arial Unicode MS" w:hAnsi="Arial Unicode MS"/>
        </w:rPr>
        <w:br w:type="page"/>
      </w:r>
    </w:p>
    <w:p w14:paraId="3A47ED02" w14:textId="77777777" w:rsidR="003209E7" w:rsidRDefault="002B5A18">
      <w:pPr>
        <w:pStyle w:val="a8"/>
        <w:jc w:val="center"/>
        <w:rPr>
          <w:rFonts w:ascii="Times New Roman" w:eastAsia="Times New Roman" w:hAnsi="Times New Roman" w:cs="Times New Roman"/>
          <w:color w:val="000000"/>
          <w:u w:color="000000"/>
        </w:rPr>
      </w:pPr>
      <w:r>
        <w:rPr>
          <w:rFonts w:ascii="Times New Roman" w:hAnsi="Times New Roman"/>
          <w:color w:val="000000"/>
          <w:u w:color="000000"/>
        </w:rPr>
        <w:lastRenderedPageBreak/>
        <w:t>Содержание</w:t>
      </w:r>
    </w:p>
    <w:p w14:paraId="745C2B2F" w14:textId="77777777" w:rsidR="003209E7" w:rsidRDefault="002B5A18">
      <w:r>
        <w:fldChar w:fldCharType="begin"/>
      </w:r>
      <w:r>
        <w:instrText xml:space="preserve"> TOC \t "heading 1, 1"</w:instrText>
      </w:r>
      <w:r>
        <w:fldChar w:fldCharType="separate"/>
      </w:r>
    </w:p>
    <w:p w14:paraId="0EF19287" w14:textId="77777777" w:rsidR="003209E7" w:rsidRDefault="002B5A18">
      <w:pPr>
        <w:pStyle w:val="12"/>
        <w:numPr>
          <w:ilvl w:val="0"/>
          <w:numId w:val="1"/>
        </w:numPr>
      </w:pPr>
      <w:r>
        <w:t>ГЛАВА 1. ТЕХНИКО-ЭКОНОМИЧЕСКАЯ ХАРАКТЕРИСТИКА ПРЕДМЕТНОЙ ОБЛАСТИ И ПРЕДПРИЯТИЯ. АНАЛИЗ ДЕЯТЕЛЬНОСТИ «КАК ЕСТЬ»</w:t>
      </w:r>
      <w:r>
        <w:tab/>
      </w:r>
      <w:r>
        <w:fldChar w:fldCharType="begin"/>
      </w:r>
      <w:r>
        <w:instrText xml:space="preserve"> PAGEREF _Toc \h </w:instrText>
      </w:r>
      <w:r>
        <w:fldChar w:fldCharType="separate"/>
      </w:r>
      <w:r>
        <w:t>7</w:t>
      </w:r>
      <w:r>
        <w:fldChar w:fldCharType="end"/>
      </w:r>
    </w:p>
    <w:p w14:paraId="648F009C" w14:textId="77777777" w:rsidR="003209E7" w:rsidRDefault="002B5A18">
      <w:pPr>
        <w:pStyle w:val="12"/>
        <w:numPr>
          <w:ilvl w:val="1"/>
          <w:numId w:val="1"/>
        </w:numPr>
      </w:pPr>
      <w:r>
        <w:t>Характеристика предприятия и его деятельности</w:t>
      </w:r>
      <w:r>
        <w:tab/>
      </w:r>
      <w:r>
        <w:fldChar w:fldCharType="begin"/>
      </w:r>
      <w:r>
        <w:instrText xml:space="preserve"> PAGEREF _Toc1 \h </w:instrText>
      </w:r>
      <w:r>
        <w:fldChar w:fldCharType="separate"/>
      </w:r>
      <w:r>
        <w:t>7</w:t>
      </w:r>
      <w:r>
        <w:fldChar w:fldCharType="end"/>
      </w:r>
    </w:p>
    <w:p w14:paraId="5D174A05" w14:textId="77777777" w:rsidR="003209E7" w:rsidRDefault="002B5A18">
      <w:pPr>
        <w:pStyle w:val="12"/>
        <w:numPr>
          <w:ilvl w:val="1"/>
          <w:numId w:val="2"/>
        </w:numPr>
      </w:pPr>
      <w:r>
        <w:t>Организационная структура управления предприятием</w:t>
      </w:r>
      <w:r>
        <w:tab/>
      </w:r>
      <w:r>
        <w:fldChar w:fldCharType="begin"/>
      </w:r>
      <w:r>
        <w:instrText xml:space="preserve"> PAGEREF _Toc2 \h </w:instrText>
      </w:r>
      <w:r>
        <w:fldChar w:fldCharType="separate"/>
      </w:r>
      <w:r>
        <w:t>7</w:t>
      </w:r>
      <w:r>
        <w:fldChar w:fldCharType="end"/>
      </w:r>
    </w:p>
    <w:p w14:paraId="617F8A7D" w14:textId="77777777" w:rsidR="003209E7" w:rsidRDefault="002B5A18">
      <w:pPr>
        <w:pStyle w:val="12"/>
        <w:numPr>
          <w:ilvl w:val="0"/>
          <w:numId w:val="3"/>
        </w:numPr>
      </w:pPr>
      <w:r>
        <w:t>ГЛАВА 2. ПРОЕКТИРОВАНИЕ ИНФОРМАЦИОННОЙ СИСТЕМЫ «ГорЗдрав»</w:t>
      </w:r>
      <w:r>
        <w:tab/>
      </w:r>
      <w:r>
        <w:fldChar w:fldCharType="begin"/>
      </w:r>
      <w:r>
        <w:instrText xml:space="preserve"> PAGEREF _Toc3 \h </w:instrText>
      </w:r>
      <w:r>
        <w:fldChar w:fldCharType="separate"/>
      </w:r>
      <w:r>
        <w:t>10</w:t>
      </w:r>
      <w:r>
        <w:fldChar w:fldCharType="end"/>
      </w:r>
    </w:p>
    <w:p w14:paraId="74F0D418" w14:textId="77777777" w:rsidR="003209E7" w:rsidRDefault="002B5A18">
      <w:pPr>
        <w:pStyle w:val="12"/>
        <w:numPr>
          <w:ilvl w:val="1"/>
          <w:numId w:val="4"/>
        </w:numPr>
      </w:pPr>
      <w:r>
        <w:t>Техническое задание</w:t>
      </w:r>
      <w:r>
        <w:tab/>
      </w:r>
      <w:r>
        <w:fldChar w:fldCharType="begin"/>
      </w:r>
      <w:r>
        <w:instrText xml:space="preserve"> PAGEREF _Toc4 \h </w:instrText>
      </w:r>
      <w:r>
        <w:fldChar w:fldCharType="separate"/>
      </w:r>
      <w:r>
        <w:t>10</w:t>
      </w:r>
      <w:r>
        <w:fldChar w:fldCharType="end"/>
      </w:r>
    </w:p>
    <w:p w14:paraId="56059221" w14:textId="77777777" w:rsidR="003209E7" w:rsidRDefault="002B5A18">
      <w:pPr>
        <w:pStyle w:val="12"/>
        <w:numPr>
          <w:ilvl w:val="1"/>
          <w:numId w:val="5"/>
        </w:numPr>
      </w:pPr>
      <w:r>
        <w:t>Конструирование логотипа и UX/UI-дизайна</w:t>
      </w:r>
      <w:r>
        <w:tab/>
      </w:r>
      <w:r>
        <w:fldChar w:fldCharType="begin"/>
      </w:r>
      <w:r>
        <w:instrText xml:space="preserve"> PAGEREF _Toc5 \h </w:instrText>
      </w:r>
      <w:r>
        <w:fldChar w:fldCharType="separate"/>
      </w:r>
      <w:r>
        <w:t>11</w:t>
      </w:r>
      <w:r>
        <w:fldChar w:fldCharType="end"/>
      </w:r>
    </w:p>
    <w:p w14:paraId="2EC3EE1B" w14:textId="77777777" w:rsidR="003209E7" w:rsidRDefault="002B5A18">
      <w:pPr>
        <w:pStyle w:val="12"/>
        <w:numPr>
          <w:ilvl w:val="1"/>
          <w:numId w:val="6"/>
        </w:numPr>
      </w:pPr>
      <w:r>
        <w:t>Описание предметной области</w:t>
      </w:r>
      <w:r>
        <w:tab/>
      </w:r>
      <w:r>
        <w:fldChar w:fldCharType="begin"/>
      </w:r>
      <w:r>
        <w:instrText xml:space="preserve"> PAGEREF _Toc6 \h </w:instrText>
      </w:r>
      <w:r>
        <w:fldChar w:fldCharType="separate"/>
      </w:r>
      <w:r>
        <w:t>11</w:t>
      </w:r>
      <w:r>
        <w:fldChar w:fldCharType="end"/>
      </w:r>
    </w:p>
    <w:p w14:paraId="2D924DCA" w14:textId="77777777" w:rsidR="003209E7" w:rsidRDefault="002B5A18">
      <w:pPr>
        <w:pStyle w:val="12"/>
        <w:numPr>
          <w:ilvl w:val="1"/>
          <w:numId w:val="7"/>
        </w:numPr>
      </w:pPr>
      <w:r>
        <w:t>Архитектура решения</w:t>
      </w:r>
      <w:r>
        <w:tab/>
      </w:r>
      <w:r>
        <w:fldChar w:fldCharType="begin"/>
      </w:r>
      <w:r>
        <w:instrText xml:space="preserve"> PAGEREF _Toc7 \h </w:instrText>
      </w:r>
      <w:r>
        <w:fldChar w:fldCharType="separate"/>
      </w:r>
      <w:r>
        <w:t>13</w:t>
      </w:r>
      <w:r>
        <w:fldChar w:fldCharType="end"/>
      </w:r>
    </w:p>
    <w:p w14:paraId="60BEF8E6" w14:textId="77777777" w:rsidR="003209E7" w:rsidRDefault="002B5A18">
      <w:pPr>
        <w:pStyle w:val="12"/>
        <w:numPr>
          <w:ilvl w:val="1"/>
          <w:numId w:val="8"/>
        </w:numPr>
      </w:pPr>
      <w:r>
        <w:t>Характеристика существующих БИЗНЕС-ПРОЦЕССОВ</w:t>
      </w:r>
      <w:r>
        <w:tab/>
      </w:r>
      <w:r>
        <w:fldChar w:fldCharType="begin"/>
      </w:r>
      <w:r>
        <w:instrText xml:space="preserve"> PAGEREF _Toc8 \h </w:instrText>
      </w:r>
      <w:r>
        <w:fldChar w:fldCharType="separate"/>
      </w:r>
      <w:r>
        <w:t>14</w:t>
      </w:r>
      <w:r>
        <w:fldChar w:fldCharType="end"/>
      </w:r>
    </w:p>
    <w:p w14:paraId="195F8A71" w14:textId="77777777" w:rsidR="003209E7" w:rsidRDefault="002B5A18">
      <w:pPr>
        <w:pStyle w:val="12"/>
        <w:numPr>
          <w:ilvl w:val="1"/>
          <w:numId w:val="9"/>
        </w:numPr>
      </w:pPr>
      <w:r>
        <w:t>Анализ существующих разработок и выбор стратегии автоматизации «КАК ДОЛЖНО БЫТЬ»</w:t>
      </w:r>
      <w:r>
        <w:tab/>
      </w:r>
      <w:r>
        <w:fldChar w:fldCharType="begin"/>
      </w:r>
      <w:r>
        <w:instrText xml:space="preserve"> PAGEREF _Toc9 \h </w:instrText>
      </w:r>
      <w:r>
        <w:fldChar w:fldCharType="separate"/>
      </w:r>
      <w:r>
        <w:t>17</w:t>
      </w:r>
      <w:r>
        <w:fldChar w:fldCharType="end"/>
      </w:r>
    </w:p>
    <w:p w14:paraId="014EC056" w14:textId="77777777" w:rsidR="003209E7" w:rsidRDefault="002B5A18">
      <w:pPr>
        <w:pStyle w:val="12"/>
        <w:numPr>
          <w:ilvl w:val="0"/>
          <w:numId w:val="10"/>
        </w:numPr>
      </w:pPr>
      <w:r>
        <w:t>ГЛАВА 3. РАЗРАБОТКА ИНФОРМАЦИОННОЙ СИСТЕМЫ «ГОРЗДРАВ»</w:t>
      </w:r>
      <w:r>
        <w:tab/>
      </w:r>
      <w:r>
        <w:fldChar w:fldCharType="begin"/>
      </w:r>
      <w:r>
        <w:instrText xml:space="preserve"> PAGEREF _Toc10 \h </w:instrText>
      </w:r>
      <w:r>
        <w:fldChar w:fldCharType="separate"/>
      </w:r>
      <w:r>
        <w:t>19</w:t>
      </w:r>
      <w:r>
        <w:fldChar w:fldCharType="end"/>
      </w:r>
    </w:p>
    <w:p w14:paraId="453547F5" w14:textId="77777777" w:rsidR="003209E7" w:rsidRDefault="002B5A18">
      <w:pPr>
        <w:pStyle w:val="12"/>
        <w:numPr>
          <w:ilvl w:val="1"/>
          <w:numId w:val="10"/>
        </w:numPr>
      </w:pPr>
      <w:r>
        <w:t>Характеристика базы данных</w:t>
      </w:r>
      <w:r>
        <w:tab/>
      </w:r>
      <w:r>
        <w:fldChar w:fldCharType="begin"/>
      </w:r>
      <w:r>
        <w:instrText xml:space="preserve"> PAGEREF _Toc11 \h </w:instrText>
      </w:r>
      <w:r>
        <w:fldChar w:fldCharType="separate"/>
      </w:r>
      <w:r>
        <w:t>19</w:t>
      </w:r>
      <w:r>
        <w:fldChar w:fldCharType="end"/>
      </w:r>
    </w:p>
    <w:p w14:paraId="28165BFF" w14:textId="77777777" w:rsidR="003209E7" w:rsidRDefault="002B5A18">
      <w:pPr>
        <w:pStyle w:val="12"/>
        <w:numPr>
          <w:ilvl w:val="1"/>
          <w:numId w:val="11"/>
        </w:numPr>
      </w:pPr>
      <w:r>
        <w:t>Сценарий диалога информационной системы</w:t>
      </w:r>
      <w:r>
        <w:tab/>
      </w:r>
      <w:r>
        <w:fldChar w:fldCharType="begin"/>
      </w:r>
      <w:r>
        <w:instrText xml:space="preserve"> PAGEREF _Toc12 \h </w:instrText>
      </w:r>
      <w:r>
        <w:fldChar w:fldCharType="separate"/>
      </w:r>
      <w:r>
        <w:t>29</w:t>
      </w:r>
      <w:r>
        <w:fldChar w:fldCharType="end"/>
      </w:r>
    </w:p>
    <w:p w14:paraId="7CD40A58" w14:textId="77777777" w:rsidR="003209E7" w:rsidRDefault="002B5A18">
      <w:pPr>
        <w:pStyle w:val="12"/>
        <w:numPr>
          <w:ilvl w:val="1"/>
          <w:numId w:val="12"/>
        </w:numPr>
      </w:pPr>
      <w:r>
        <w:t>Реализация информационной системы</w:t>
      </w:r>
      <w:r>
        <w:tab/>
      </w:r>
      <w:r>
        <w:fldChar w:fldCharType="begin"/>
      </w:r>
      <w:r>
        <w:instrText xml:space="preserve"> PAGEREF _Toc13 \h </w:instrText>
      </w:r>
      <w:r>
        <w:fldChar w:fldCharType="separate"/>
      </w:r>
      <w:r>
        <w:t>30</w:t>
      </w:r>
      <w:r>
        <w:fldChar w:fldCharType="end"/>
      </w:r>
    </w:p>
    <w:p w14:paraId="6D9DC176" w14:textId="77777777" w:rsidR="003209E7" w:rsidRDefault="002B5A18">
      <w:pPr>
        <w:pStyle w:val="12"/>
      </w:pPr>
      <w:r>
        <w:t>ЗАКЛЮЧЕНИЕ</w:t>
      </w:r>
      <w:r>
        <w:tab/>
      </w:r>
      <w:r>
        <w:fldChar w:fldCharType="begin"/>
      </w:r>
      <w:r>
        <w:instrText xml:space="preserve"> PAGEREF _Toc14 \h </w:instrText>
      </w:r>
      <w:r>
        <w:fldChar w:fldCharType="separate"/>
      </w:r>
      <w:r>
        <w:t>59</w:t>
      </w:r>
      <w:r>
        <w:fldChar w:fldCharType="end"/>
      </w:r>
    </w:p>
    <w:p w14:paraId="5813B07F" w14:textId="77777777" w:rsidR="003209E7" w:rsidRDefault="002B5A18">
      <w:pPr>
        <w:pStyle w:val="12"/>
      </w:pPr>
      <w:r>
        <w:t>СПИСОК ИСПОЛЬЗОВАННЫХ ИСТОЧНИКОВ</w:t>
      </w:r>
      <w:r>
        <w:tab/>
      </w:r>
      <w:r>
        <w:fldChar w:fldCharType="begin"/>
      </w:r>
      <w:r>
        <w:instrText xml:space="preserve"> PAGEREF _Toc15 \h </w:instrText>
      </w:r>
      <w:r>
        <w:fldChar w:fldCharType="separate"/>
      </w:r>
      <w:r>
        <w:t>61</w:t>
      </w:r>
      <w:r>
        <w:fldChar w:fldCharType="end"/>
      </w:r>
    </w:p>
    <w:p w14:paraId="0666CFE2" w14:textId="77777777" w:rsidR="003209E7" w:rsidRDefault="002B5A18">
      <w:pPr>
        <w:pStyle w:val="12"/>
      </w:pPr>
      <w:r>
        <w:t>ПРИЛОЖЕНИЯ</w:t>
      </w:r>
      <w:r>
        <w:tab/>
      </w:r>
      <w:r>
        <w:fldChar w:fldCharType="begin"/>
      </w:r>
      <w:r>
        <w:instrText xml:space="preserve"> PAGE</w:instrText>
      </w:r>
      <w:r>
        <w:instrText xml:space="preserve">REF _Toc16 \h </w:instrText>
      </w:r>
      <w:r>
        <w:fldChar w:fldCharType="separate"/>
      </w:r>
      <w:r>
        <w:t>61</w:t>
      </w:r>
      <w:r>
        <w:fldChar w:fldCharType="end"/>
      </w:r>
    </w:p>
    <w:p w14:paraId="3141B91D" w14:textId="77777777" w:rsidR="003209E7" w:rsidRDefault="002B5A18">
      <w:pPr>
        <w:rPr>
          <w:sz w:val="28"/>
          <w:szCs w:val="28"/>
        </w:rPr>
      </w:pPr>
      <w:r>
        <w:fldChar w:fldCharType="end"/>
      </w:r>
    </w:p>
    <w:p w14:paraId="41676739" w14:textId="77777777" w:rsidR="003209E7" w:rsidRDefault="002B5A18">
      <w:pPr>
        <w:widowControl/>
        <w:spacing w:after="160" w:line="256" w:lineRule="auto"/>
      </w:pPr>
      <w:r>
        <w:rPr>
          <w:rFonts w:ascii="Arial Unicode MS" w:hAnsi="Arial Unicode MS"/>
          <w:color w:val="161616"/>
          <w:sz w:val="28"/>
          <w:szCs w:val="28"/>
          <w:u w:color="161616"/>
        </w:rPr>
        <w:br w:type="page"/>
      </w:r>
    </w:p>
    <w:p w14:paraId="36EFDFCE" w14:textId="77777777" w:rsidR="003209E7" w:rsidRDefault="002B5A18">
      <w:pPr>
        <w:spacing w:before="600" w:after="600" w:line="360" w:lineRule="auto"/>
        <w:jc w:val="center"/>
      </w:pPr>
      <w:r>
        <w:rPr>
          <w:b/>
          <w:bCs/>
          <w:smallCaps/>
          <w:spacing w:val="6"/>
          <w:sz w:val="28"/>
          <w:szCs w:val="28"/>
          <w:u w:color="4472C4"/>
        </w:rPr>
        <w:lastRenderedPageBreak/>
        <w:t>ВВЕДЕНИЕ</w:t>
      </w:r>
    </w:p>
    <w:p w14:paraId="2B69C378" w14:textId="77777777" w:rsidR="003209E7" w:rsidRDefault="002B5A18">
      <w:pPr>
        <w:spacing w:line="360" w:lineRule="auto"/>
        <w:ind w:firstLine="709"/>
        <w:jc w:val="both"/>
      </w:pPr>
      <w:r>
        <w:rPr>
          <w:sz w:val="28"/>
          <w:szCs w:val="28"/>
        </w:rPr>
        <w:t xml:space="preserve">Аптечные учреждения относятся к социально-значимым объектам т.к. отвечают за самое главное в жизни любого человека – здоровье. Именно в аптеки обращаются люди </w:t>
      </w:r>
      <w:r>
        <w:rPr>
          <w:sz w:val="28"/>
          <w:szCs w:val="28"/>
        </w:rPr>
        <w:t>любых возрастов и уровней материального достатка. Поскольку частыми посетителями аптек являются пожилые и больные люди то аптеки своей деятельностью постоянно доказывают, что они относятся к учреждениям социального значения. В аптеках можно приобрести лека</w:t>
      </w:r>
      <w:r>
        <w:rPr>
          <w:sz w:val="28"/>
          <w:szCs w:val="28"/>
        </w:rPr>
        <w:t>рственные препараты и товары медицинского назначения, которые помогут в лечении больных людей, а также их оздоровлении. Помимо этого, в аптеках могут продаваться и медицинские приборы, предназначенные для людей с ограниченными возможностями здоровья. Также</w:t>
      </w:r>
      <w:r>
        <w:rPr>
          <w:sz w:val="28"/>
          <w:szCs w:val="28"/>
        </w:rPr>
        <w:t xml:space="preserve"> в таких аптеках всегда можно приобрести детские товары. Аптека – это специализированное учреждение, в котором в первую очередь продается и реализуется лекарственная продукция. Поэтому так важно уделить должное внимание каждому посетителю, обратившемуся в </w:t>
      </w:r>
      <w:r>
        <w:rPr>
          <w:sz w:val="28"/>
          <w:szCs w:val="28"/>
        </w:rPr>
        <w:t>аптеку с учетом его особенностей.</w:t>
      </w:r>
    </w:p>
    <w:p w14:paraId="137CA013" w14:textId="77777777" w:rsidR="003209E7" w:rsidRDefault="002B5A18">
      <w:pPr>
        <w:spacing w:line="360" w:lineRule="auto"/>
        <w:ind w:firstLine="709"/>
        <w:jc w:val="both"/>
      </w:pPr>
      <w:r>
        <w:rPr>
          <w:sz w:val="28"/>
          <w:szCs w:val="28"/>
        </w:rPr>
        <w:t>Аптечный бизнес имеет определенную специфику, поскольку основной категорией товаров являются лекарственные препараты - социально значимая продукция, характеризуется низкой эластичностью спроса. Для правильного функциониров</w:t>
      </w:r>
      <w:r>
        <w:rPr>
          <w:sz w:val="28"/>
          <w:szCs w:val="28"/>
        </w:rPr>
        <w:t>ания аптеки необходимо иметь в штате сотрудников, которые смогут качественно обслуживать покупателей и предоставлять им необходимую информацию о препаратах. В обязанности фармацевта входит не только продажа лекарственных средств, но и консультирование по н</w:t>
      </w:r>
      <w:r>
        <w:rPr>
          <w:sz w:val="28"/>
          <w:szCs w:val="28"/>
        </w:rPr>
        <w:t>им. Фармацевт должен уметь быстро ориентироваться в большом ассортименте лекарственных препаратов, уметь определить их стоимость и помочь покупателю выбрать именно то, что он хочет. Так же, фармацевт должен уметь обращаться с компьютером. В его обязанности</w:t>
      </w:r>
      <w:r>
        <w:rPr>
          <w:sz w:val="28"/>
          <w:szCs w:val="28"/>
        </w:rPr>
        <w:t xml:space="preserve"> будет входить выписка рецептов, оформление сопутствующей документации, заполнение электронных баз данных. Поэтому владение нашей программой будет обязательно.</w:t>
      </w:r>
    </w:p>
    <w:p w14:paraId="2F15A556" w14:textId="77777777" w:rsidR="003209E7" w:rsidRDefault="002B5A18">
      <w:pPr>
        <w:spacing w:line="360" w:lineRule="auto"/>
        <w:ind w:firstLine="709"/>
        <w:jc w:val="both"/>
      </w:pPr>
      <w:r>
        <w:rPr>
          <w:sz w:val="28"/>
          <w:szCs w:val="28"/>
        </w:rPr>
        <w:t>Люди болели, болеют и, как ни прискорбно, будут болеть. Причем в современных условиях, по мере у</w:t>
      </w:r>
      <w:r>
        <w:rPr>
          <w:sz w:val="28"/>
          <w:szCs w:val="28"/>
        </w:rPr>
        <w:t>худшения экологической ситуации, старение населения наряду с развитием медицинских и фармацевтических технологий можно ожидать дальнейшего раскрытия потенциала рынка лекарственных средств.  Как сообщили «Фонтанке» в пресс-службе компании «Фармстандарт», по</w:t>
      </w:r>
      <w:r>
        <w:rPr>
          <w:sz w:val="28"/>
          <w:szCs w:val="28"/>
        </w:rPr>
        <w:t xml:space="preserve"> данным Федеральной службы государственной статистики, в России в 2006 году было зарегистрировано более тысячи новых препаратов, что на 30% больше, чем в 2005 году. За последние пять лет количество зарегистрированных лекарственных средств увеличилось более</w:t>
      </w:r>
      <w:r>
        <w:rPr>
          <w:sz w:val="28"/>
          <w:szCs w:val="28"/>
        </w:rPr>
        <w:t xml:space="preserve"> чем вдвое. При этом, несмотря на рост количества лекарственных препаратов, число пациентов, получающих лечение лекарственными средствами, остается стабильным. Так же для правильного функционирования аптеки необходимо чтобы не было дефицита препаратов в не</w:t>
      </w:r>
      <w:r>
        <w:rPr>
          <w:sz w:val="28"/>
          <w:szCs w:val="28"/>
        </w:rPr>
        <w:t>й. Для этого нужно заранее заказывать лекарства, которые пользуются спросом. А для того, чтобы они были в наличии, необходимо их заказывать в нужном количестве и вовремя. Оно позволяет автоматизировать весь процесс закупок, учета и планирования. В дальнейш</w:t>
      </w:r>
      <w:r>
        <w:rPr>
          <w:sz w:val="28"/>
          <w:szCs w:val="28"/>
        </w:rPr>
        <w:t>ем это поможет вам работать без ошибок и с максимальной эффективностью. Программа полностью автоматизирует работу вашей аптеки - от заказа товара до его продажи. Вы сможете планировать закупки, выставлять счета поставщикам, вести учет продаж.</w:t>
      </w:r>
    </w:p>
    <w:p w14:paraId="6C74A310" w14:textId="77777777" w:rsidR="003209E7" w:rsidRDefault="002B5A18">
      <w:pPr>
        <w:spacing w:line="360" w:lineRule="auto"/>
        <w:ind w:firstLine="709"/>
        <w:jc w:val="both"/>
      </w:pPr>
      <w:r>
        <w:rPr>
          <w:sz w:val="28"/>
          <w:szCs w:val="28"/>
        </w:rPr>
        <w:t>Исходя из выш</w:t>
      </w:r>
      <w:r>
        <w:rPr>
          <w:sz w:val="28"/>
          <w:szCs w:val="28"/>
        </w:rPr>
        <w:t xml:space="preserve">есказанного, можно выделить цель автоматизации управления процесса продаж - обеспечение оптимального функционирования объекта управления путем правильного выбора целей и средств для их достижения с учетом имеющихся ограничений. Таким образом, актуальность </w:t>
      </w:r>
      <w:r>
        <w:rPr>
          <w:sz w:val="28"/>
          <w:szCs w:val="28"/>
        </w:rPr>
        <w:t>темы исследования заключается в необходимости разработки автоматизированной программы, основной задачей которой является учет лекарственных товаров. Цель управления продажами: управления ассортиментом, учет ассортимента фармацевтической продукции, реагиров</w:t>
      </w:r>
      <w:r>
        <w:rPr>
          <w:sz w:val="28"/>
          <w:szCs w:val="28"/>
        </w:rPr>
        <w:t xml:space="preserve">ание на изменение предпочтения клиентов аптеки. Для учета продаж товаров существует много программных продуктов, автоматизирующих учет и анализ продаж. </w:t>
      </w:r>
    </w:p>
    <w:p w14:paraId="51A0A050" w14:textId="77777777" w:rsidR="003209E7" w:rsidRDefault="002B5A18">
      <w:pPr>
        <w:spacing w:line="360" w:lineRule="auto"/>
        <w:ind w:firstLine="709"/>
        <w:jc w:val="both"/>
      </w:pPr>
      <w:r>
        <w:rPr>
          <w:sz w:val="28"/>
          <w:szCs w:val="28"/>
        </w:rPr>
        <w:t>Функции таких программных продуктов направлены на реализацию потребностей, а именно: учет фармацевтичес</w:t>
      </w:r>
      <w:r>
        <w:rPr>
          <w:sz w:val="28"/>
          <w:szCs w:val="28"/>
        </w:rPr>
        <w:t>ких товаров (приход, расход), просмотр остатков лекарственных товаров (общий остаток), анализ объемов продаж того или иного товара, а также группы товаров, учет доходов и расходов, не связанных с движением лекарств.  При разработке автоматизирующей програм</w:t>
      </w:r>
      <w:r>
        <w:rPr>
          <w:sz w:val="28"/>
          <w:szCs w:val="28"/>
        </w:rPr>
        <w:t>мы желательно учесть все возможные действия, необходимые для автоматизированного учета и анализа продаж. Следует учесть ряд функций, направленных на разработку программы автоматизированного учета, а именно: ведение учета фармацевтических товаров при хранен</w:t>
      </w:r>
      <w:r>
        <w:rPr>
          <w:sz w:val="28"/>
          <w:szCs w:val="28"/>
        </w:rPr>
        <w:t>ии на складе, учет доходов и расходов предприятия, анализ цен и продаж фармацевтических товаров.  Для более усовершенствования предлагается добавить модуль сетевого доступа к работе с данными. Это позволит облегчить нагрузку на рабочий персонал и решить пр</w:t>
      </w:r>
      <w:r>
        <w:rPr>
          <w:sz w:val="28"/>
          <w:szCs w:val="28"/>
        </w:rPr>
        <w:t xml:space="preserve">облему с многопользовательским доступом.  </w:t>
      </w:r>
    </w:p>
    <w:p w14:paraId="1A32EE83" w14:textId="77777777" w:rsidR="003209E7" w:rsidRDefault="002B5A1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данной курсовой работе будет рассматриваться объект - ООО «АПТЕКА-А.в.е-1».</w:t>
      </w:r>
    </w:p>
    <w:p w14:paraId="2EF4DC13" w14:textId="77777777" w:rsidR="003209E7" w:rsidRDefault="002B5A1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Предмет исследования – процессы учета продаж лекарств и автоматизированные технологии их реализации.  </w:t>
      </w:r>
    </w:p>
    <w:p w14:paraId="02AB9F7F" w14:textId="77777777" w:rsidR="003209E7" w:rsidRDefault="002B5A1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Цель курсового проекта – автомат</w:t>
      </w:r>
      <w:r>
        <w:rPr>
          <w:sz w:val="28"/>
          <w:szCs w:val="28"/>
        </w:rPr>
        <w:t>изировать учет лекарственных препаратов в аптеке.</w:t>
      </w:r>
    </w:p>
    <w:p w14:paraId="0D126F68" w14:textId="77777777" w:rsidR="003209E7" w:rsidRDefault="002B5A1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осуществления цели проекта необходимо выполнить следующие задачи: </w:t>
      </w:r>
    </w:p>
    <w:p w14:paraId="174898F7" w14:textId="77777777" w:rsidR="003209E7" w:rsidRDefault="002B5A1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описание и моделирование предметной области модуля, обзор и анализ существующих аналогов;</w:t>
      </w:r>
    </w:p>
    <w:p w14:paraId="5720FE55" w14:textId="77777777" w:rsidR="003209E7" w:rsidRDefault="002B5A18">
      <w:pPr>
        <w:numPr>
          <w:ilvl w:val="0"/>
          <w:numId w:val="1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разработка спецификации требований к модулю</w:t>
      </w:r>
      <w:r>
        <w:rPr>
          <w:sz w:val="28"/>
          <w:szCs w:val="28"/>
        </w:rPr>
        <w:t xml:space="preserve">; </w:t>
      </w:r>
    </w:p>
    <w:p w14:paraId="27C9DFD4" w14:textId="77777777" w:rsidR="003209E7" w:rsidRDefault="002B5A18">
      <w:pPr>
        <w:numPr>
          <w:ilvl w:val="0"/>
          <w:numId w:val="1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математическая постановка задачи; </w:t>
      </w:r>
    </w:p>
    <w:p w14:paraId="069C9B31" w14:textId="77777777" w:rsidR="003209E7" w:rsidRDefault="002B5A18">
      <w:pPr>
        <w:numPr>
          <w:ilvl w:val="0"/>
          <w:numId w:val="1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проектирование базы данных; </w:t>
      </w:r>
    </w:p>
    <w:p w14:paraId="40FA4BBE" w14:textId="77777777" w:rsidR="003209E7" w:rsidRDefault="002B5A18">
      <w:pPr>
        <w:numPr>
          <w:ilvl w:val="0"/>
          <w:numId w:val="1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разработка архитектуры программной системы. </w:t>
      </w:r>
    </w:p>
    <w:p w14:paraId="5D38808D" w14:textId="77777777" w:rsidR="003209E7" w:rsidRDefault="002B5A18">
      <w:pPr>
        <w:spacing w:line="360" w:lineRule="auto"/>
        <w:ind w:firstLine="709"/>
        <w:jc w:val="both"/>
      </w:pPr>
      <w:r>
        <w:rPr>
          <w:sz w:val="28"/>
          <w:szCs w:val="28"/>
        </w:rPr>
        <w:t>Курсовая работа состоит из введения, трех глав, заключения и приложения. В первой главе освещены вопросы, касающиеся технико-экономической харак</w:t>
      </w:r>
      <w:r>
        <w:rPr>
          <w:sz w:val="28"/>
          <w:szCs w:val="28"/>
        </w:rPr>
        <w:t>теристики предметной области и предприятия. Во второй главе, в свою очередь, проводится проектирование информационной системы направленной на автоматизацию деятельности предприятия по сбору и обработке информации для принятия решений. При этом необходимо о</w:t>
      </w:r>
      <w:r>
        <w:rPr>
          <w:sz w:val="28"/>
          <w:szCs w:val="28"/>
        </w:rPr>
        <w:t>тметить, что проектирование информационных систем должно быть основано на методологии и технологии системного подхода, которые в настоящее время являются наиболее эффективными. В третьей главе, рассмотрен вопрос разработки информационной обеспечения. А име</w:t>
      </w:r>
      <w:r>
        <w:rPr>
          <w:sz w:val="28"/>
          <w:szCs w:val="28"/>
        </w:rPr>
        <w:t>нно характеристика базы данных, сценарии взаимодействия с информационной системой, и способы реализации информационной системы</w:t>
      </w:r>
      <w:r>
        <w:rPr>
          <w:rFonts w:ascii="Arial Unicode MS" w:hAnsi="Arial Unicode MS"/>
          <w:sz w:val="28"/>
          <w:szCs w:val="28"/>
        </w:rPr>
        <w:br w:type="page"/>
      </w:r>
    </w:p>
    <w:p w14:paraId="5BA89AD4" w14:textId="77777777" w:rsidR="003209E7" w:rsidRDefault="002B5A18">
      <w:pPr>
        <w:pStyle w:val="11"/>
        <w:numPr>
          <w:ilvl w:val="0"/>
          <w:numId w:val="14"/>
        </w:numPr>
        <w:ind w:right="0"/>
      </w:pPr>
      <w:bookmarkStart w:id="0" w:name="_Toc"/>
      <w:r>
        <w:t>ГЛАВА 1. ТЕХНИКО-ЭКОНОМИЧЕСКАЯ ХАРАКТЕРИСТИКА ПРЕДМЕТНОЙ ОБЛАСТИ И ПРЕДПРИЯТИЯ. АНАЛИЗ ДЕЯТЕЛЬНОСТИ «КАК ЕСТЬ»</w:t>
      </w:r>
      <w:bookmarkEnd w:id="0"/>
    </w:p>
    <w:p w14:paraId="6E48AFA6" w14:textId="77777777" w:rsidR="003209E7" w:rsidRDefault="002B5A18">
      <w:pPr>
        <w:pStyle w:val="11"/>
        <w:numPr>
          <w:ilvl w:val="1"/>
          <w:numId w:val="14"/>
        </w:numPr>
        <w:ind w:right="0"/>
      </w:pPr>
      <w:bookmarkStart w:id="1" w:name="_Toc1"/>
      <w:r>
        <w:rPr>
          <w:smallCaps w:val="0"/>
          <w:spacing w:val="0"/>
        </w:rPr>
        <w:t>Характеристика пр</w:t>
      </w:r>
      <w:r>
        <w:rPr>
          <w:smallCaps w:val="0"/>
          <w:spacing w:val="0"/>
        </w:rPr>
        <w:t>едприятия и его деятельности</w:t>
      </w:r>
      <w:bookmarkEnd w:id="1"/>
    </w:p>
    <w:p w14:paraId="75875E13" w14:textId="77777777" w:rsidR="003209E7" w:rsidRDefault="002B5A18">
      <w:pPr>
        <w:pStyle w:val="A9"/>
        <w:rPr>
          <w:shd w:val="clear" w:color="auto" w:fill="FFFFFF"/>
        </w:rPr>
      </w:pPr>
      <w:r>
        <w:rPr>
          <w:rFonts w:eastAsia="Arial Unicode MS" w:cs="Arial Unicode MS"/>
          <w:shd w:val="clear" w:color="auto" w:fill="FFFFFF"/>
        </w:rPr>
        <w:tab/>
        <w:t xml:space="preserve">Аптека </w:t>
      </w:r>
      <w:r>
        <w:rPr>
          <w:rFonts w:eastAsia="Arial Unicode MS" w:cs="Arial Unicode MS"/>
          <w:shd w:val="clear" w:color="auto" w:fill="FFFFFF"/>
        </w:rPr>
        <w:t>(</w:t>
      </w:r>
      <w:r>
        <w:rPr>
          <w:rFonts w:eastAsia="Arial Unicode MS" w:cs="Arial Unicode MS"/>
          <w:shd w:val="clear" w:color="auto" w:fill="FFFFFF"/>
        </w:rPr>
        <w:t>апотека</w:t>
      </w:r>
      <w:r>
        <w:rPr>
          <w:rFonts w:eastAsia="Arial Unicode MS" w:cs="Arial Unicode MS"/>
          <w:shd w:val="clear" w:color="auto" w:fill="FFFFFF"/>
        </w:rPr>
        <w:t xml:space="preserve">, </w:t>
      </w:r>
      <w:r>
        <w:rPr>
          <w:rFonts w:eastAsia="Arial Unicode MS" w:cs="Arial Unicode MS"/>
          <w:shd w:val="clear" w:color="auto" w:fill="FFFFFF"/>
        </w:rPr>
        <w:t>оптека</w:t>
      </w:r>
      <w:r>
        <w:rPr>
          <w:rFonts w:eastAsia="Arial Unicode MS" w:cs="Arial Unicode MS"/>
          <w:shd w:val="clear" w:color="auto" w:fill="FFFFFF"/>
        </w:rPr>
        <w:t>) (</w:t>
      </w:r>
      <w:r>
        <w:rPr>
          <w:rFonts w:eastAsia="Arial Unicode MS" w:cs="Arial Unicode MS"/>
          <w:shd w:val="clear" w:color="auto" w:fill="FFFFFF"/>
        </w:rPr>
        <w:t>от греч</w:t>
      </w:r>
      <w:r>
        <w:rPr>
          <w:rFonts w:eastAsia="Arial Unicode MS" w:cs="Arial Unicode MS"/>
          <w:shd w:val="clear" w:color="auto" w:fill="FFFFFF"/>
        </w:rPr>
        <w:t xml:space="preserve">. </w:t>
      </w:r>
      <w:r>
        <w:rPr>
          <w:rFonts w:eastAsia="Arial Unicode MS" w:cs="Arial Unicode MS"/>
          <w:sz w:val="29"/>
          <w:szCs w:val="29"/>
          <w:shd w:val="clear" w:color="auto" w:fill="FFFFFF"/>
        </w:rPr>
        <w:t>ἀ</w:t>
      </w:r>
      <w:r>
        <w:rPr>
          <w:rFonts w:eastAsia="Arial Unicode MS" w:cs="Arial Unicode MS"/>
          <w:sz w:val="29"/>
          <w:szCs w:val="29"/>
          <w:shd w:val="clear" w:color="auto" w:fill="FFFFFF"/>
        </w:rPr>
        <w:t>ποθήκη</w:t>
      </w:r>
      <w:r>
        <w:rPr>
          <w:rFonts w:eastAsia="Arial Unicode MS" w:cs="Arial Unicode MS"/>
          <w:shd w:val="clear" w:color="auto" w:fill="FFFFFF"/>
        </w:rPr>
        <w:t xml:space="preserve"> – «склад»</w:t>
      </w:r>
      <w:r>
        <w:rPr>
          <w:rFonts w:eastAsia="Arial Unicode MS" w:cs="Arial Unicode MS"/>
          <w:shd w:val="clear" w:color="auto" w:fill="FFFFFF"/>
        </w:rPr>
        <w:t xml:space="preserve">) </w:t>
      </w:r>
      <w:r>
        <w:rPr>
          <w:rFonts w:eastAsia="Arial Unicode MS" w:cs="Arial Unicode MS"/>
          <w:shd w:val="clear" w:color="auto" w:fill="FFFFFF"/>
        </w:rPr>
        <w:t>– особая специализированная организация системы здравоохранения</w:t>
      </w:r>
      <w:r>
        <w:rPr>
          <w:rFonts w:eastAsia="Arial Unicode MS" w:cs="Arial Unicode MS"/>
          <w:shd w:val="clear" w:color="auto" w:fill="FFFFFF"/>
        </w:rPr>
        <w:t xml:space="preserve">, </w:t>
      </w:r>
      <w:r>
        <w:rPr>
          <w:rFonts w:eastAsia="Arial Unicode MS" w:cs="Arial Unicode MS"/>
          <w:shd w:val="clear" w:color="auto" w:fill="FFFFFF"/>
        </w:rPr>
        <w:t>занимающаяся изготовлением</w:t>
      </w:r>
      <w:r>
        <w:rPr>
          <w:rFonts w:eastAsia="Arial Unicode MS" w:cs="Arial Unicode MS"/>
          <w:shd w:val="clear" w:color="auto" w:fill="FFFFFF"/>
        </w:rPr>
        <w:t xml:space="preserve">, </w:t>
      </w:r>
      <w:r>
        <w:rPr>
          <w:rFonts w:eastAsia="Arial Unicode MS" w:cs="Arial Unicode MS"/>
          <w:shd w:val="clear" w:color="auto" w:fill="FFFFFF"/>
        </w:rPr>
        <w:t>фасовкой</w:t>
      </w:r>
      <w:r>
        <w:rPr>
          <w:rFonts w:eastAsia="Arial Unicode MS" w:cs="Arial Unicode MS"/>
          <w:shd w:val="clear" w:color="auto" w:fill="FFFFFF"/>
        </w:rPr>
        <w:t xml:space="preserve">, </w:t>
      </w:r>
      <w:r>
        <w:rPr>
          <w:rFonts w:eastAsia="Arial Unicode MS" w:cs="Arial Unicode MS"/>
          <w:shd w:val="clear" w:color="auto" w:fill="FFFFFF"/>
        </w:rPr>
        <w:t>анализом и реализацией лекарственных средств</w:t>
      </w:r>
      <w:r>
        <w:rPr>
          <w:rFonts w:eastAsia="Arial Unicode MS" w:cs="Arial Unicode MS"/>
          <w:shd w:val="clear" w:color="auto" w:fill="FFFFFF"/>
        </w:rPr>
        <w:t>.</w:t>
      </w:r>
    </w:p>
    <w:p w14:paraId="6530F8F5" w14:textId="77777777" w:rsidR="003209E7" w:rsidRDefault="002B5A18">
      <w:pPr>
        <w:pStyle w:val="A9"/>
        <w:rPr>
          <w:shd w:val="clear" w:color="auto" w:fill="FFFFFF"/>
        </w:rPr>
      </w:pPr>
      <w:r>
        <w:rPr>
          <w:shd w:val="clear" w:color="auto" w:fill="FFFFFF"/>
        </w:rPr>
        <w:t xml:space="preserve">Аптеку традиционно </w:t>
      </w:r>
      <w:r>
        <w:rPr>
          <w:shd w:val="clear" w:color="auto" w:fill="FFFFFF"/>
        </w:rPr>
        <w:t>рассматривают как учреждение здравоохранения, а её деятельность формулируют как «оказание фармацевтической помощи населению». Фармацевтическая помощь включает в себя процедуру консультирования врача и пациента с целью определения наиболее эффективного, без</w:t>
      </w:r>
      <w:r>
        <w:rPr>
          <w:shd w:val="clear" w:color="auto" w:fill="FFFFFF"/>
        </w:rPr>
        <w:t>опасного и экономически оправданного курса лечения.</w:t>
      </w:r>
    </w:p>
    <w:p w14:paraId="22CBCB2A" w14:textId="77777777" w:rsidR="003209E7" w:rsidRDefault="002B5A18">
      <w:pPr>
        <w:pStyle w:val="A9"/>
        <w:rPr>
          <w:shd w:val="clear" w:color="auto" w:fill="FFFFFF"/>
        </w:rPr>
      </w:pPr>
      <w:r>
        <w:rPr>
          <w:shd w:val="clear" w:color="auto" w:fill="FFFFFF"/>
        </w:rPr>
        <w:t>Как регламентированные государством учреждения аптеки возникли в VIII веке в Багдаде.</w:t>
      </w:r>
    </w:p>
    <w:p w14:paraId="7F3DBCE8" w14:textId="77777777" w:rsidR="003209E7" w:rsidRDefault="002B5A18">
      <w:pPr>
        <w:pStyle w:val="A9"/>
        <w:rPr>
          <w:shd w:val="clear" w:color="auto" w:fill="FFFFFF"/>
        </w:rPr>
      </w:pPr>
      <w:r>
        <w:rPr>
          <w:shd w:val="clear" w:color="auto" w:fill="FFFFFF"/>
        </w:rPr>
        <w:t>Открытие первой аптеки в России состоялось в 1581 году. В XVII веке высшим органом по медицинскому и аптечному делу бы</w:t>
      </w:r>
      <w:r>
        <w:rPr>
          <w:shd w:val="clear" w:color="auto" w:fill="FFFFFF"/>
        </w:rPr>
        <w:t>л Аптекарский приказ. В 1701 году Пётр I издал указ об организации в Москве частных аптек. В конце XVIII века в России насчитывалось примерно 100 аптек. Их деятельность определялась Аптекарским уставом 1789 года. К 1914 году в России насчитывалась 4791 апт</w:t>
      </w:r>
      <w:r>
        <w:rPr>
          <w:shd w:val="clear" w:color="auto" w:fill="FFFFFF"/>
        </w:rPr>
        <w:t>ека. 28 декабря 1918 года декретом Совета народных комиссаров РСФСР аптеки были национализированы и переданы в ведение Наркомздрава.</w:t>
      </w:r>
    </w:p>
    <w:p w14:paraId="7E850863" w14:textId="77777777" w:rsidR="003209E7" w:rsidRDefault="002B5A18">
      <w:pPr>
        <w:pStyle w:val="A9"/>
        <w:rPr>
          <w:shd w:val="clear" w:color="auto" w:fill="FFFFFF"/>
        </w:rPr>
      </w:pPr>
      <w:r>
        <w:rPr>
          <w:shd w:val="clear" w:color="auto" w:fill="FFFFFF"/>
        </w:rPr>
        <w:t xml:space="preserve">На данный момент целью данной аптеки является автоматизировать рабочий процесс, за счет чего ускорить время, затрачиваемое </w:t>
      </w:r>
      <w:r>
        <w:rPr>
          <w:shd w:val="clear" w:color="auto" w:fill="FFFFFF"/>
        </w:rPr>
        <w:t>на отслеживание проверку наличия препарата, а также упростить работу персоналу.</w:t>
      </w:r>
    </w:p>
    <w:p w14:paraId="509FC4C3" w14:textId="77777777" w:rsidR="003209E7" w:rsidRDefault="002B5A18">
      <w:pPr>
        <w:pStyle w:val="11"/>
        <w:numPr>
          <w:ilvl w:val="1"/>
          <w:numId w:val="14"/>
        </w:numPr>
        <w:ind w:right="0"/>
        <w:rPr>
          <w:smallCaps w:val="0"/>
          <w:spacing w:val="0"/>
        </w:rPr>
      </w:pPr>
      <w:bookmarkStart w:id="2" w:name="_Toc2"/>
      <w:r>
        <w:rPr>
          <w:smallCaps w:val="0"/>
          <w:spacing w:val="0"/>
        </w:rPr>
        <w:t>Организационная структура управления предприятием</w:t>
      </w:r>
      <w:bookmarkEnd w:id="2"/>
    </w:p>
    <w:p w14:paraId="1C4C3DFD" w14:textId="77777777" w:rsidR="003209E7" w:rsidRDefault="002B5A18">
      <w:pPr>
        <w:pStyle w:val="A9"/>
        <w:rPr>
          <w:shd w:val="clear" w:color="auto" w:fill="FFFFFF"/>
        </w:rPr>
      </w:pPr>
      <w:r>
        <w:rPr>
          <w:shd w:val="clear" w:color="auto" w:fill="FFFFFF"/>
        </w:rPr>
        <w:t>Занесением новых сотрудников заниматься генеральный директор</w:t>
      </w:r>
      <w:r w:rsidRPr="002B5A18">
        <w:rPr>
          <w:shd w:val="clear" w:color="auto" w:fill="FFFFFF"/>
          <w:rPrChange w:id="3" w:author="egorca_05" w:date="2022-10-27T22:51:00Z">
            <w:rPr>
              <w:shd w:val="clear" w:color="auto" w:fill="FFFFFF"/>
              <w:lang w:val="en-US"/>
            </w:rPr>
          </w:rPrChange>
        </w:rPr>
        <w:t>.</w:t>
      </w:r>
      <w:r>
        <w:rPr>
          <w:shd w:val="clear" w:color="auto" w:fill="FFFFFF"/>
        </w:rPr>
        <w:t xml:space="preserve"> Также генеральный директор несет полную ответственность за после</w:t>
      </w:r>
      <w:r>
        <w:rPr>
          <w:shd w:val="clear" w:color="auto" w:fill="FFFFFF"/>
        </w:rPr>
        <w:t>дствия принимаемых им решений.</w:t>
      </w:r>
    </w:p>
    <w:p w14:paraId="33F2E1E3" w14:textId="77777777" w:rsidR="003209E7" w:rsidRDefault="002B5A1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непосредственном подчинении у генерального директора находятся администратор и фармацевт.</w:t>
      </w:r>
    </w:p>
    <w:p w14:paraId="07D0862E" w14:textId="77777777" w:rsidR="003209E7" w:rsidRDefault="002B5A1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Директор должен создать учетную запись для фармацевта</w:t>
      </w:r>
      <w:r w:rsidRPr="002B5A18">
        <w:rPr>
          <w:sz w:val="28"/>
          <w:szCs w:val="28"/>
          <w:rPrChange w:id="4" w:author="egorca_05" w:date="2022-10-27T22:51:00Z">
            <w:rPr>
              <w:sz w:val="28"/>
              <w:szCs w:val="28"/>
              <w:lang w:val="en-US"/>
            </w:rPr>
          </w:rPrChange>
        </w:rPr>
        <w:t>.</w:t>
      </w:r>
      <w:r>
        <w:rPr>
          <w:sz w:val="28"/>
          <w:szCs w:val="28"/>
        </w:rPr>
        <w:t xml:space="preserve"> Директор имеет полный доступ к редактированию, созданию, удалению любых значен</w:t>
      </w:r>
      <w:r>
        <w:rPr>
          <w:sz w:val="28"/>
          <w:szCs w:val="28"/>
        </w:rPr>
        <w:t>ий и данных в базе данных.</w:t>
      </w:r>
    </w:p>
    <w:p w14:paraId="65B8357A" w14:textId="77777777" w:rsidR="003209E7" w:rsidRDefault="002B5A1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Администратор заниматься заполнением таблиц</w:t>
      </w:r>
      <w:r w:rsidRPr="002B5A18">
        <w:rPr>
          <w:sz w:val="28"/>
          <w:szCs w:val="28"/>
          <w:rPrChange w:id="5" w:author="egorca_05" w:date="2022-10-27T22:51:00Z">
            <w:rPr>
              <w:sz w:val="28"/>
              <w:szCs w:val="28"/>
              <w:lang w:val="en-US"/>
            </w:rPr>
          </w:rPrChange>
        </w:rPr>
        <w:t>.</w:t>
      </w:r>
      <w:r>
        <w:rPr>
          <w:sz w:val="28"/>
          <w:szCs w:val="28"/>
        </w:rPr>
        <w:t xml:space="preserve"> Он имеет полный доступ к операция с бд, кроме создания новых сотрудников. Администратор наполняет все поля информацией, а так же</w:t>
      </w:r>
      <w:r w:rsidRPr="002B5A18">
        <w:rPr>
          <w:sz w:val="28"/>
          <w:szCs w:val="28"/>
          <w:rPrChange w:id="6" w:author="egorca_05" w:date="2022-10-27T22:51:00Z">
            <w:rPr>
              <w:sz w:val="28"/>
              <w:szCs w:val="28"/>
              <w:lang w:val="en-US"/>
            </w:rPr>
          </w:rPrChange>
        </w:rPr>
        <w:t xml:space="preserve"> </w:t>
      </w:r>
      <w:r>
        <w:rPr>
          <w:sz w:val="28"/>
          <w:szCs w:val="28"/>
        </w:rPr>
        <w:t>должен установить на рабочее место фармацевта непосредс</w:t>
      </w:r>
      <w:r>
        <w:rPr>
          <w:sz w:val="28"/>
          <w:szCs w:val="28"/>
        </w:rPr>
        <w:t>твенно ПО</w:t>
      </w:r>
    </w:p>
    <w:p w14:paraId="66E86DF2" w14:textId="77777777" w:rsidR="003209E7" w:rsidRDefault="002B5A1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обязанности фармацевта входит</w:t>
      </w:r>
      <w:r>
        <w:rPr>
          <w:sz w:val="28"/>
          <w:szCs w:val="28"/>
          <w:lang w:val="en-US"/>
        </w:rPr>
        <w:t>:</w:t>
      </w:r>
    </w:p>
    <w:p w14:paraId="7DCEDAF1" w14:textId="77777777" w:rsidR="003209E7" w:rsidRDefault="002B5A18">
      <w:pPr>
        <w:widowControl/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приветствие каждого клиента аптеки;</w:t>
      </w:r>
    </w:p>
    <w:p w14:paraId="03B23D53" w14:textId="77777777" w:rsidR="003209E7" w:rsidRDefault="002B5A18">
      <w:pPr>
        <w:widowControl/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предоставление информации по наличию интересующих клиента препаратов;</w:t>
      </w:r>
    </w:p>
    <w:p w14:paraId="67E750AC" w14:textId="77777777" w:rsidR="003209E7" w:rsidRDefault="002B5A18">
      <w:pPr>
        <w:widowControl/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Контроль чистоты и порядка в клиентской зоне, наполненность стеллажей.</w:t>
      </w:r>
    </w:p>
    <w:p w14:paraId="300EC72E" w14:textId="77777777" w:rsidR="003209E7" w:rsidRDefault="002B5A1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Доступ у фармацевта ограничен, он </w:t>
      </w:r>
      <w:r>
        <w:rPr>
          <w:sz w:val="28"/>
          <w:szCs w:val="28"/>
        </w:rPr>
        <w:t>имеет право только изменять количество товара</w:t>
      </w:r>
      <w:r w:rsidRPr="002B5A18">
        <w:rPr>
          <w:sz w:val="28"/>
          <w:szCs w:val="28"/>
          <w:rPrChange w:id="7" w:author="egorca_05" w:date="2022-10-27T22:51:00Z">
            <w:rPr>
              <w:sz w:val="28"/>
              <w:szCs w:val="28"/>
              <w:lang w:val="en-US"/>
            </w:rPr>
          </w:rPrChange>
        </w:rPr>
        <w:t>.</w:t>
      </w:r>
    </w:p>
    <w:p w14:paraId="41FBEA61" w14:textId="77777777" w:rsidR="003209E7" w:rsidRDefault="002B5A1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Клиент является потребителем, и никак не взаимодействует с ИС.</w:t>
      </w:r>
    </w:p>
    <w:p w14:paraId="785B6DB1" w14:textId="77777777" w:rsidR="003209E7" w:rsidRDefault="002B5A18">
      <w:pPr>
        <w:spacing w:line="360" w:lineRule="auto"/>
        <w:ind w:firstLine="709"/>
        <w:jc w:val="both"/>
      </w:pPr>
      <w:r>
        <w:rPr>
          <w:sz w:val="28"/>
          <w:szCs w:val="28"/>
        </w:rPr>
        <w:t xml:space="preserve">Собственно, получается иерархия, которая начинается с генерального директора и </w:t>
      </w:r>
      <w:commentRangeStart w:id="8"/>
      <w:r>
        <w:rPr>
          <w:sz w:val="28"/>
          <w:szCs w:val="28"/>
        </w:rPr>
        <w:t xml:space="preserve">заканчивается клиентом, представлена на рисунке 1. </w:t>
      </w:r>
      <w:r>
        <w:rPr>
          <w:rFonts w:ascii="Arial Unicode MS" w:hAnsi="Arial Unicode MS"/>
          <w:sz w:val="28"/>
          <w:szCs w:val="28"/>
        </w:rPr>
        <w:br w:type="page"/>
      </w:r>
    </w:p>
    <w:p w14:paraId="668C1310" w14:textId="77777777" w:rsidR="003209E7" w:rsidRDefault="002B5A18">
      <w:pPr>
        <w:pStyle w:val="A9"/>
        <w:rPr>
          <w:shd w:val="clear" w:color="auto" w:fill="FFFFFF"/>
        </w:rPr>
      </w:pPr>
      <w:r>
        <w:rPr>
          <w:noProof/>
          <w:shd w:val="clear" w:color="auto" w:fill="FFFFFF"/>
        </w:rPr>
        <w:drawing>
          <wp:anchor distT="152400" distB="152400" distL="152400" distR="152400" simplePos="0" relativeHeight="251659264" behindDoc="0" locked="0" layoutInCell="1" allowOverlap="1" wp14:anchorId="56105C3F" wp14:editId="4CAFD226">
            <wp:simplePos x="0" y="0"/>
            <wp:positionH relativeFrom="margin">
              <wp:posOffset>2079917</wp:posOffset>
            </wp:positionH>
            <wp:positionV relativeFrom="page">
              <wp:posOffset>830519</wp:posOffset>
            </wp:positionV>
            <wp:extent cx="2303966" cy="4516181"/>
            <wp:effectExtent l="0" t="0" r="0" b="0"/>
            <wp:wrapTopAndBottom distT="152400" distB="152400"/>
            <wp:docPr id="1073741834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966" cy="45161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6C43F14" w14:textId="77777777" w:rsidR="003209E7" w:rsidRDefault="002B5A18">
      <w:pPr>
        <w:pStyle w:val="ab"/>
        <w:spacing w:after="600"/>
        <w:jc w:val="center"/>
        <w:rPr>
          <w:i w:val="0"/>
          <w:iCs w:val="0"/>
          <w:smallCaps/>
          <w:color w:val="000000"/>
          <w:spacing w:val="6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</w:rPr>
        <w:t xml:space="preserve">Рисунок 1– </w:t>
      </w:r>
      <w:r>
        <w:rPr>
          <w:i w:val="0"/>
          <w:iCs w:val="0"/>
          <w:color w:val="000000"/>
          <w:sz w:val="28"/>
          <w:szCs w:val="28"/>
        </w:rPr>
        <w:t>Иерархия</w:t>
      </w:r>
      <w:commentRangeEnd w:id="8"/>
      <w:r>
        <w:commentReference w:id="8"/>
      </w:r>
    </w:p>
    <w:p w14:paraId="51B4BC2E" w14:textId="77777777" w:rsidR="003209E7" w:rsidRDefault="002B5A18">
      <w:pPr>
        <w:widowControl/>
        <w:spacing w:after="160" w:line="256" w:lineRule="auto"/>
      </w:pPr>
      <w:r>
        <w:rPr>
          <w:rFonts w:ascii="Arial Unicode MS" w:hAnsi="Arial Unicode MS"/>
          <w:smallCaps/>
          <w:color w:val="4472C4"/>
          <w:spacing w:val="5"/>
          <w:sz w:val="28"/>
          <w:szCs w:val="28"/>
          <w:u w:color="4472C4"/>
        </w:rPr>
        <w:br w:type="page"/>
      </w:r>
    </w:p>
    <w:p w14:paraId="1DA4095B" w14:textId="77777777" w:rsidR="003209E7" w:rsidRDefault="002B5A18">
      <w:pPr>
        <w:pStyle w:val="11"/>
        <w:numPr>
          <w:ilvl w:val="0"/>
          <w:numId w:val="14"/>
        </w:numPr>
        <w:ind w:right="0"/>
      </w:pPr>
      <w:bookmarkStart w:id="9" w:name="_Toc3"/>
      <w:r>
        <w:t>ГЛАВА 2. ПРОЕКТИРОВАНИЕ ИНФОРМАЦИОННОЙ СИСТЕМЫ «ГорЗдрав»</w:t>
      </w:r>
      <w:bookmarkEnd w:id="9"/>
    </w:p>
    <w:p w14:paraId="390796F7" w14:textId="77777777" w:rsidR="003209E7" w:rsidRDefault="002B5A18">
      <w:pPr>
        <w:pStyle w:val="11"/>
        <w:numPr>
          <w:ilvl w:val="1"/>
          <w:numId w:val="17"/>
        </w:numPr>
        <w:ind w:right="0"/>
      </w:pPr>
      <w:bookmarkStart w:id="10" w:name="_Toc4"/>
      <w:r>
        <w:t>Техническое задание</w:t>
      </w:r>
      <w:bookmarkEnd w:id="10"/>
    </w:p>
    <w:p w14:paraId="73375054" w14:textId="77777777" w:rsidR="003209E7" w:rsidRDefault="002B5A18">
      <w:pPr>
        <w:spacing w:line="360" w:lineRule="auto"/>
        <w:ind w:firstLine="709"/>
        <w:jc w:val="both"/>
      </w:pPr>
      <w:r>
        <w:rPr>
          <w:sz w:val="28"/>
          <w:szCs w:val="28"/>
        </w:rPr>
        <w:tab/>
        <w:t xml:space="preserve">Техническое задание разработано на основе ГОСТ </w:t>
      </w:r>
      <w:r>
        <w:rPr>
          <w:sz w:val="28"/>
          <w:szCs w:val="28"/>
        </w:rPr>
        <w:t xml:space="preserve">34.602-2020 «Информационная технология (ИТ). Комплекс стандартов на автоматизированные системы. </w:t>
      </w:r>
      <w:r>
        <w:rPr>
          <w:sz w:val="28"/>
          <w:szCs w:val="28"/>
        </w:rPr>
        <w:t>Техническое задание на создание автоматизированной системы» Посмотреть техническое задание можно в приложение 2.</w:t>
      </w:r>
      <w:r>
        <w:rPr>
          <w:rFonts w:ascii="Arial Unicode MS" w:hAnsi="Arial Unicode MS"/>
          <w:sz w:val="28"/>
          <w:szCs w:val="28"/>
          <w:shd w:val="clear" w:color="auto" w:fill="FFFFFF"/>
          <w14:textOutline w14:w="12700" w14:cap="flat" w14:cmpd="sng" w14:algn="ctr">
            <w14:noFill/>
            <w14:prstDash w14:val="solid"/>
            <w14:miter w14:lim="400000"/>
          </w14:textOutline>
        </w:rPr>
        <w:br w:type="page"/>
      </w:r>
    </w:p>
    <w:p w14:paraId="2C11951C" w14:textId="77777777" w:rsidR="003209E7" w:rsidRDefault="003209E7">
      <w:pPr>
        <w:widowControl/>
        <w:spacing w:after="160"/>
        <w:jc w:val="both"/>
        <w:rPr>
          <w:sz w:val="28"/>
          <w:szCs w:val="28"/>
          <w:shd w:val="clear" w:color="auto" w:fill="FFFFFF"/>
          <w14:textOutline w14:w="12700" w14:cap="flat" w14:cmpd="sng" w14:algn="ctr">
            <w14:noFill/>
            <w14:prstDash w14:val="solid"/>
            <w14:miter w14:lim="400000"/>
          </w14:textOutline>
        </w:rPr>
      </w:pPr>
    </w:p>
    <w:p w14:paraId="399230E8" w14:textId="77777777" w:rsidR="003209E7" w:rsidRDefault="002B5A18">
      <w:pPr>
        <w:pStyle w:val="11"/>
        <w:numPr>
          <w:ilvl w:val="1"/>
          <w:numId w:val="17"/>
        </w:numPr>
        <w:ind w:right="0"/>
      </w:pPr>
      <w:bookmarkStart w:id="11" w:name="_Toc5"/>
      <w:r>
        <w:t>Конструирование логотипа и UX/UI-дизайна</w:t>
      </w:r>
      <w:bookmarkEnd w:id="11"/>
    </w:p>
    <w:p w14:paraId="386B170A" w14:textId="77777777" w:rsidR="003209E7" w:rsidRDefault="002B5A1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Б</w:t>
      </w:r>
      <w:bookmarkStart w:id="12" w:name="_Hlk85555659"/>
      <w:r>
        <w:rPr>
          <w:sz w:val="28"/>
          <w:szCs w:val="28"/>
        </w:rPr>
        <w:t>ыл разработан логотип для автоматизированной информационной системы аптеки компании ООО «АПТЕКА-А.в.е-1». Дизайн логотипа можно посмотреть на рисунке 2.</w:t>
      </w:r>
      <w:r>
        <w:rPr>
          <w:noProof/>
          <w:sz w:val="28"/>
          <w:szCs w:val="28"/>
        </w:rPr>
        <w:drawing>
          <wp:anchor distT="152400" distB="152400" distL="152400" distR="152400" simplePos="0" relativeHeight="251669504" behindDoc="0" locked="0" layoutInCell="1" allowOverlap="1" wp14:anchorId="62FB9E0B" wp14:editId="69EB0215">
            <wp:simplePos x="0" y="0"/>
            <wp:positionH relativeFrom="margin">
              <wp:posOffset>2537034</wp:posOffset>
            </wp:positionH>
            <wp:positionV relativeFrom="line">
              <wp:posOffset>441455</wp:posOffset>
            </wp:positionV>
            <wp:extent cx="1389732" cy="1293084"/>
            <wp:effectExtent l="0" t="0" r="0" b="0"/>
            <wp:wrapTopAndBottom distT="152400" distB="152400"/>
            <wp:docPr id="1073741835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9732" cy="12930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7F5F9D8A" w14:textId="77777777" w:rsidR="003209E7" w:rsidRDefault="003209E7">
      <w:pPr>
        <w:widowControl/>
        <w:spacing w:line="360" w:lineRule="auto"/>
        <w:ind w:firstLine="709"/>
        <w:jc w:val="center"/>
        <w:rPr>
          <w:sz w:val="28"/>
          <w:szCs w:val="28"/>
        </w:rPr>
      </w:pPr>
    </w:p>
    <w:p w14:paraId="122BBF35" w14:textId="77777777" w:rsidR="003209E7" w:rsidDel="002B5A18" w:rsidRDefault="002B5A18">
      <w:pPr>
        <w:pStyle w:val="ac"/>
        <w:widowControl/>
        <w:spacing w:before="0" w:line="360" w:lineRule="auto"/>
        <w:jc w:val="center"/>
        <w:rPr>
          <w:del w:id="13" w:author="egorca_05" w:date="2022-10-27T22:51:00Z"/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Рисунок 2 – Логотип для ООО «АПТЕКА-А.в.е-1»</w:t>
      </w:r>
      <w:del w:id="14" w:author="egorca_05" w:date="2022-10-27T22:51:00Z">
        <w:r w:rsidDel="002B5A18">
          <w:rPr>
            <w:b w:val="0"/>
            <w:bCs w:val="0"/>
            <w:spacing w:val="0"/>
            <w:kern w:val="0"/>
          </w:rPr>
          <w:delText>.</w:delText>
        </w:r>
      </w:del>
      <w:bookmarkEnd w:id="12"/>
      <w:ins w:id="15" w:author="egorca_05" w:date="2022-10-27T22:51:00Z">
        <w:r w:rsidDel="002B5A18">
          <w:rPr>
            <w:b w:val="0"/>
            <w:bCs w:val="0"/>
            <w:spacing w:val="0"/>
            <w:kern w:val="0"/>
          </w:rPr>
          <w:t xml:space="preserve"> </w:t>
        </w:r>
      </w:ins>
      <w:commentRangeStart w:id="16"/>
      <w:del w:id="17" w:author="egorca_05" w:date="2022-10-27T22:51:00Z">
        <w:r w:rsidDel="002B5A18">
          <w:rPr>
            <w:b w:val="0"/>
            <w:bCs w:val="0"/>
            <w:spacing w:val="0"/>
            <w:kern w:val="0"/>
          </w:rPr>
          <w:br/>
        </w:r>
        <w:commentRangeEnd w:id="16"/>
        <w:r w:rsidDel="002B5A18">
          <w:commentReference w:id="16"/>
        </w:r>
      </w:del>
    </w:p>
    <w:p w14:paraId="33530256" w14:textId="77777777" w:rsidR="003209E7" w:rsidRDefault="003209E7" w:rsidP="002B5A18">
      <w:pPr>
        <w:pStyle w:val="ac"/>
        <w:widowControl/>
        <w:spacing w:before="0" w:line="360" w:lineRule="auto"/>
        <w:jc w:val="center"/>
        <w:rPr>
          <w:b w:val="0"/>
          <w:bCs w:val="0"/>
          <w:spacing w:val="0"/>
          <w:kern w:val="0"/>
        </w:rPr>
        <w:pPrChange w:id="18" w:author="egorca_05" w:date="2022-10-27T22:51:00Z">
          <w:pPr>
            <w:pStyle w:val="ac"/>
            <w:widowControl/>
            <w:spacing w:before="0" w:line="360" w:lineRule="auto"/>
            <w:jc w:val="left"/>
          </w:pPr>
        </w:pPrChange>
      </w:pPr>
    </w:p>
    <w:p w14:paraId="128D6BEC" w14:textId="77777777" w:rsidR="003209E7" w:rsidRDefault="002B5A18">
      <w:pPr>
        <w:pStyle w:val="11"/>
        <w:numPr>
          <w:ilvl w:val="1"/>
          <w:numId w:val="17"/>
        </w:numPr>
        <w:ind w:right="0"/>
      </w:pPr>
      <w:bookmarkStart w:id="19" w:name="_Toc6"/>
      <w:r>
        <w:t>Описание предметной области</w:t>
      </w:r>
      <w:bookmarkEnd w:id="19"/>
    </w:p>
    <w:p w14:paraId="5671E592" w14:textId="77777777" w:rsidR="003209E7" w:rsidRDefault="002B5A18">
      <w:pPr>
        <w:widowControl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качестве предметной области учета движения лекарств в аптеке было выбрана компания ООО «АПТЕКА-А.в.е-1», которая занимается продажей лекарственных препаратов.</w:t>
      </w:r>
    </w:p>
    <w:p w14:paraId="6A80EBA7" w14:textId="77777777" w:rsidR="003209E7" w:rsidRDefault="002B5A18">
      <w:pPr>
        <w:widowControl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 аптеки существуют как постоянные, так и не постоянные поставщики </w:t>
      </w:r>
      <w:r>
        <w:rPr>
          <w:sz w:val="28"/>
          <w:szCs w:val="28"/>
        </w:rPr>
        <w:t>лекарств</w:t>
      </w:r>
      <w:r w:rsidRPr="002B5A18">
        <w:rPr>
          <w:sz w:val="28"/>
          <w:szCs w:val="28"/>
          <w:rPrChange w:id="20" w:author="egorca_05" w:date="2022-10-27T22:50:00Z">
            <w:rPr>
              <w:sz w:val="28"/>
              <w:szCs w:val="28"/>
              <w:lang w:val="en-US"/>
            </w:rPr>
          </w:rPrChange>
        </w:rPr>
        <w:t>.</w:t>
      </w:r>
      <w:r>
        <w:rPr>
          <w:sz w:val="28"/>
          <w:szCs w:val="28"/>
        </w:rPr>
        <w:t xml:space="preserve"> Покупка лекарственных препаратов происходит по закупочной цена. Продажа лекарств производиться с наценкой 30%. Продажа осуществляется при полной оплате лекарственного препарата, так же если для продажи препарата требуется наличие рецепта от врача</w:t>
      </w:r>
      <w:r>
        <w:rPr>
          <w:sz w:val="28"/>
          <w:szCs w:val="28"/>
        </w:rPr>
        <w:t>, клиент должен предоставить рецепт фармацевту.</w:t>
      </w:r>
    </w:p>
    <w:p w14:paraId="6EDD48CC" w14:textId="77777777" w:rsidR="003209E7" w:rsidRDefault="002B5A18">
      <w:pPr>
        <w:widowControl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Деятельность аптеки заключается в закупке лекарственных препаратов у производителей и продажа физическим в розницу. Задача заключается в том, чтобы автоматизировать учета движения лекарств в аптеке с помощью </w:t>
      </w:r>
      <w:r>
        <w:rPr>
          <w:sz w:val="28"/>
          <w:szCs w:val="28"/>
        </w:rPr>
        <w:t>БД.</w:t>
      </w:r>
    </w:p>
    <w:p w14:paraId="3A3E9FDD" w14:textId="77777777" w:rsidR="003209E7" w:rsidRDefault="002B5A18">
      <w:pPr>
        <w:widowControl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Необходимо разработать БД, которая будет обеспечивать следующие возможности:</w:t>
      </w:r>
    </w:p>
    <w:p w14:paraId="0F87AE8A" w14:textId="77777777" w:rsidR="003209E7" w:rsidRDefault="002B5A18">
      <w:pPr>
        <w:pStyle w:val="ac"/>
        <w:widowControl/>
        <w:numPr>
          <w:ilvl w:val="0"/>
          <w:numId w:val="19"/>
        </w:numPr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актуализация данных о лекарственных препаратах, поставщиках, условия продажи (удобное добавление, удаление и изменение данных);</w:t>
      </w:r>
    </w:p>
    <w:p w14:paraId="633FA206" w14:textId="77777777" w:rsidR="003209E7" w:rsidRDefault="002B5A18">
      <w:pPr>
        <w:pStyle w:val="ac"/>
        <w:widowControl/>
        <w:numPr>
          <w:ilvl w:val="0"/>
          <w:numId w:val="19"/>
        </w:numPr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Выдаются сведения о лекарственном препарате;</w:t>
      </w:r>
    </w:p>
    <w:p w14:paraId="1B379B5F" w14:textId="77777777" w:rsidR="003209E7" w:rsidRDefault="002B5A18">
      <w:pPr>
        <w:pStyle w:val="ac"/>
        <w:widowControl/>
        <w:numPr>
          <w:ilvl w:val="0"/>
          <w:numId w:val="20"/>
        </w:numPr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название;</w:t>
      </w:r>
    </w:p>
    <w:p w14:paraId="3F504129" w14:textId="77777777" w:rsidR="003209E7" w:rsidRDefault="002B5A18">
      <w:pPr>
        <w:pStyle w:val="ac"/>
        <w:widowControl/>
        <w:numPr>
          <w:ilvl w:val="0"/>
          <w:numId w:val="20"/>
        </w:numPr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состав;</w:t>
      </w:r>
    </w:p>
    <w:p w14:paraId="04E09DD6" w14:textId="77777777" w:rsidR="003209E7" w:rsidRDefault="002B5A18">
      <w:pPr>
        <w:pStyle w:val="ac"/>
        <w:widowControl/>
        <w:numPr>
          <w:ilvl w:val="0"/>
          <w:numId w:val="20"/>
        </w:numPr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описание;</w:t>
      </w:r>
    </w:p>
    <w:p w14:paraId="3813C959" w14:textId="77777777" w:rsidR="003209E7" w:rsidRDefault="002B5A18">
      <w:pPr>
        <w:pStyle w:val="ac"/>
        <w:widowControl/>
        <w:numPr>
          <w:ilvl w:val="0"/>
          <w:numId w:val="20"/>
        </w:numPr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группа;</w:t>
      </w:r>
    </w:p>
    <w:p w14:paraId="6A20346B" w14:textId="77777777" w:rsidR="003209E7" w:rsidRDefault="002B5A18">
      <w:pPr>
        <w:pStyle w:val="ac"/>
        <w:widowControl/>
        <w:numPr>
          <w:ilvl w:val="0"/>
          <w:numId w:val="20"/>
        </w:numPr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производитель;</w:t>
      </w:r>
    </w:p>
    <w:p w14:paraId="7087EBF2" w14:textId="77777777" w:rsidR="003209E7" w:rsidRDefault="002B5A18">
      <w:pPr>
        <w:pStyle w:val="ac"/>
        <w:widowControl/>
        <w:numPr>
          <w:ilvl w:val="0"/>
          <w:numId w:val="20"/>
        </w:numPr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поставщик;</w:t>
      </w:r>
    </w:p>
    <w:p w14:paraId="2973A584" w14:textId="77777777" w:rsidR="003209E7" w:rsidRDefault="002B5A18">
      <w:pPr>
        <w:pStyle w:val="ac"/>
        <w:widowControl/>
        <w:numPr>
          <w:ilvl w:val="0"/>
          <w:numId w:val="20"/>
        </w:numPr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лекарственная форма;</w:t>
      </w:r>
    </w:p>
    <w:p w14:paraId="54A18381" w14:textId="77777777" w:rsidR="003209E7" w:rsidRDefault="002B5A18">
      <w:pPr>
        <w:pStyle w:val="ac"/>
        <w:widowControl/>
        <w:numPr>
          <w:ilvl w:val="0"/>
          <w:numId w:val="20"/>
        </w:numPr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показания;</w:t>
      </w:r>
    </w:p>
    <w:p w14:paraId="533EE1CD" w14:textId="77777777" w:rsidR="003209E7" w:rsidRDefault="002B5A18">
      <w:pPr>
        <w:pStyle w:val="ac"/>
        <w:widowControl/>
        <w:numPr>
          <w:ilvl w:val="0"/>
          <w:numId w:val="20"/>
        </w:numPr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противопоказания;</w:t>
      </w:r>
    </w:p>
    <w:p w14:paraId="2E694B91" w14:textId="77777777" w:rsidR="003209E7" w:rsidRDefault="002B5A18">
      <w:pPr>
        <w:pStyle w:val="ac"/>
        <w:widowControl/>
        <w:numPr>
          <w:ilvl w:val="0"/>
          <w:numId w:val="20"/>
        </w:numPr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способ применения и дозы;</w:t>
      </w:r>
    </w:p>
    <w:p w14:paraId="1884C834" w14:textId="77777777" w:rsidR="003209E7" w:rsidRDefault="002B5A18">
      <w:pPr>
        <w:pStyle w:val="ac"/>
        <w:widowControl/>
        <w:numPr>
          <w:ilvl w:val="0"/>
          <w:numId w:val="20"/>
        </w:numPr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побочные действия;</w:t>
      </w:r>
    </w:p>
    <w:p w14:paraId="39013427" w14:textId="77777777" w:rsidR="003209E7" w:rsidRDefault="002B5A18">
      <w:pPr>
        <w:pStyle w:val="ac"/>
        <w:widowControl/>
        <w:numPr>
          <w:ilvl w:val="0"/>
          <w:numId w:val="20"/>
        </w:numPr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передозировка;</w:t>
      </w:r>
    </w:p>
    <w:p w14:paraId="7E3A9E05" w14:textId="77777777" w:rsidR="003209E7" w:rsidRDefault="002B5A18">
      <w:pPr>
        <w:pStyle w:val="ac"/>
        <w:widowControl/>
        <w:numPr>
          <w:ilvl w:val="0"/>
          <w:numId w:val="20"/>
        </w:numPr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лекарственное взаимодействие;</w:t>
      </w:r>
    </w:p>
    <w:p w14:paraId="29CD2E90" w14:textId="77777777" w:rsidR="003209E7" w:rsidRDefault="002B5A18">
      <w:pPr>
        <w:pStyle w:val="ac"/>
        <w:widowControl/>
        <w:numPr>
          <w:ilvl w:val="0"/>
          <w:numId w:val="20"/>
        </w:numPr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особые указания;</w:t>
      </w:r>
    </w:p>
    <w:p w14:paraId="3F8010D2" w14:textId="77777777" w:rsidR="003209E7" w:rsidRDefault="002B5A18">
      <w:pPr>
        <w:pStyle w:val="ac"/>
        <w:widowControl/>
        <w:numPr>
          <w:ilvl w:val="0"/>
          <w:numId w:val="20"/>
        </w:numPr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условия хранения;</w:t>
      </w:r>
    </w:p>
    <w:p w14:paraId="2F121F35" w14:textId="77777777" w:rsidR="003209E7" w:rsidRDefault="002B5A18">
      <w:pPr>
        <w:pStyle w:val="ac"/>
        <w:widowControl/>
        <w:numPr>
          <w:ilvl w:val="0"/>
          <w:numId w:val="20"/>
        </w:numPr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дата выпуска;</w:t>
      </w:r>
    </w:p>
    <w:p w14:paraId="654402B4" w14:textId="77777777" w:rsidR="003209E7" w:rsidRDefault="002B5A18">
      <w:pPr>
        <w:pStyle w:val="ac"/>
        <w:widowControl/>
        <w:numPr>
          <w:ilvl w:val="0"/>
          <w:numId w:val="20"/>
        </w:numPr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 xml:space="preserve">срок </w:t>
      </w:r>
      <w:r>
        <w:rPr>
          <w:b w:val="0"/>
          <w:bCs w:val="0"/>
          <w:spacing w:val="0"/>
          <w:kern w:val="0"/>
        </w:rPr>
        <w:t>годности;</w:t>
      </w:r>
    </w:p>
    <w:p w14:paraId="7D28940B" w14:textId="77777777" w:rsidR="003209E7" w:rsidRDefault="002B5A18">
      <w:pPr>
        <w:pStyle w:val="ac"/>
        <w:widowControl/>
        <w:numPr>
          <w:ilvl w:val="0"/>
          <w:numId w:val="20"/>
        </w:numPr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условия продажи.</w:t>
      </w:r>
    </w:p>
    <w:p w14:paraId="18C47657" w14:textId="77777777" w:rsidR="003209E7" w:rsidDel="002B5A18" w:rsidRDefault="002B5A18">
      <w:pPr>
        <w:pStyle w:val="ac"/>
        <w:widowControl/>
        <w:numPr>
          <w:ilvl w:val="0"/>
          <w:numId w:val="20"/>
        </w:numPr>
        <w:spacing w:before="0" w:after="0" w:line="360" w:lineRule="auto"/>
        <w:rPr>
          <w:del w:id="21" w:author="egorca_05" w:date="2022-10-27T22:51:00Z"/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количество в наличии;</w:t>
      </w:r>
      <w:bookmarkStart w:id="22" w:name="_GoBack"/>
      <w:bookmarkEnd w:id="22"/>
    </w:p>
    <w:p w14:paraId="43FCA353" w14:textId="77777777" w:rsidR="003209E7" w:rsidRPr="002B5A18" w:rsidDel="002B5A18" w:rsidRDefault="003209E7" w:rsidP="002B5A18">
      <w:pPr>
        <w:pStyle w:val="ac"/>
        <w:widowControl/>
        <w:numPr>
          <w:ilvl w:val="0"/>
          <w:numId w:val="20"/>
        </w:numPr>
        <w:spacing w:before="0" w:after="0" w:line="360" w:lineRule="auto"/>
        <w:rPr>
          <w:del w:id="23" w:author="egorca_05" w:date="2022-10-27T22:51:00Z"/>
          <w:spacing w:val="0"/>
          <w:kern w:val="0"/>
        </w:rPr>
        <w:pPrChange w:id="24" w:author="egorca_05" w:date="2022-10-27T22:51:00Z">
          <w:pPr>
            <w:pStyle w:val="ac"/>
            <w:widowControl/>
            <w:spacing w:before="0" w:after="0" w:line="360" w:lineRule="auto"/>
            <w:ind w:firstLine="715"/>
          </w:pPr>
        </w:pPrChange>
      </w:pPr>
    </w:p>
    <w:p w14:paraId="4E127813" w14:textId="77777777" w:rsidR="003209E7" w:rsidRPr="002B5A18" w:rsidRDefault="003209E7" w:rsidP="002B5A18">
      <w:pPr>
        <w:pStyle w:val="ac"/>
        <w:widowControl/>
        <w:numPr>
          <w:ilvl w:val="0"/>
          <w:numId w:val="20"/>
        </w:numPr>
        <w:spacing w:before="0" w:after="0" w:line="360" w:lineRule="auto"/>
        <w:pPrChange w:id="25" w:author="egorca_05" w:date="2022-10-27T22:51:00Z">
          <w:pPr>
            <w:widowControl/>
            <w:spacing w:line="360" w:lineRule="auto"/>
            <w:ind w:firstLine="709"/>
            <w:jc w:val="both"/>
          </w:pPr>
        </w:pPrChange>
      </w:pPr>
    </w:p>
    <w:p w14:paraId="35955156" w14:textId="77777777" w:rsidR="003209E7" w:rsidRDefault="002B5A18">
      <w:pPr>
        <w:pStyle w:val="11"/>
        <w:numPr>
          <w:ilvl w:val="1"/>
          <w:numId w:val="17"/>
        </w:numPr>
        <w:ind w:right="0"/>
      </w:pPr>
      <w:bookmarkStart w:id="26" w:name="_Toc7"/>
      <w:r>
        <w:t>А</w:t>
      </w:r>
      <w:r>
        <w:t>рхитектура решения</w:t>
      </w:r>
      <w:bookmarkEnd w:id="26"/>
    </w:p>
    <w:p w14:paraId="3C5E2151" w14:textId="77777777" w:rsidR="003209E7" w:rsidRDefault="002B5A18">
      <w:pPr>
        <w:pStyle w:val="A9"/>
        <w:rPr>
          <w:shd w:val="clear" w:color="auto" w:fill="FFFFFF"/>
        </w:rPr>
      </w:pPr>
      <w:r>
        <w:rPr>
          <w:shd w:val="clear" w:color="auto" w:fill="FFFFFF"/>
        </w:rPr>
        <w:t>В настоящее время разработаны многочисленные методологии моделирования бизнес-процессов. Архитектура проектирования программного обеспечения автоматизированной информационной системы «</w:t>
      </w:r>
      <w:r>
        <w:rPr>
          <w:shd w:val="clear" w:color="auto" w:fill="FFFFFF"/>
        </w:rPr>
        <w:t>ГОРЗДРАВ» основывается на методологии IDEF0, IDEF3, DFD и UML. Для данного проекта были выбраны эти методологии так, как они обеспечивают ясное понимание функционала информационной системы и персонала, который будет взаимодействовать с ней.</w:t>
      </w:r>
    </w:p>
    <w:p w14:paraId="0230E870" w14:textId="77777777" w:rsidR="003209E7" w:rsidRDefault="002B5A18">
      <w:pPr>
        <w:pStyle w:val="A9"/>
        <w:rPr>
          <w:shd w:val="clear" w:color="auto" w:fill="FFFFFF"/>
        </w:rPr>
      </w:pPr>
      <w:r>
        <w:rPr>
          <w:shd w:val="clear" w:color="auto" w:fill="FFFFFF"/>
        </w:rPr>
        <w:t>На данный момен</w:t>
      </w:r>
      <w:r>
        <w:rPr>
          <w:shd w:val="clear" w:color="auto" w:fill="FFFFFF"/>
        </w:rPr>
        <w:t>т на рынке есть огромное количество различных сред разработки программного обеспечения и систем управления базами данных. Но для разработки автоматизированной информационной системы «ГОРЗДРАВ» были выбраны следующие программные продукты:</w:t>
      </w:r>
    </w:p>
    <w:p w14:paraId="2951B328" w14:textId="77777777" w:rsidR="003209E7" w:rsidRDefault="002B5A18">
      <w:pPr>
        <w:pStyle w:val="A9"/>
        <w:rPr>
          <w:shd w:val="clear" w:color="auto" w:fill="FFFFFF"/>
        </w:rPr>
      </w:pPr>
      <w:r>
        <w:rPr>
          <w:shd w:val="clear" w:color="auto" w:fill="FFFFFF"/>
        </w:rPr>
        <w:t>Microsoft Visual S</w:t>
      </w:r>
      <w:r>
        <w:rPr>
          <w:shd w:val="clear" w:color="auto" w:fill="FFFFFF"/>
        </w:rPr>
        <w:t>tudio – линейка продуктов компании Microsoft, включающих интегрированную среду разработки программного обеспечения и ряд других инструментальных средств. Данные продукты позволяют разрабатывать как консольные приложения, так и приложения с графическим инте</w:t>
      </w:r>
      <w:r>
        <w:rPr>
          <w:shd w:val="clear" w:color="auto" w:fill="FFFFFF"/>
        </w:rPr>
        <w:t>рфейсом, в том числе с поддержкой технологии Windows Forms, WPF, а также веб-сайты, веб-приложения, веб-службы как в родном, так и в управляемом кодах для всех платформ, поддерживаемых Windows, Windows Mobile, Windows CE, .NET Framework, Xbox, Windows Phon</w:t>
      </w:r>
      <w:r>
        <w:rPr>
          <w:shd w:val="clear" w:color="auto" w:fill="FFFFFF"/>
        </w:rPr>
        <w:t>e, Android, IOS, .NET Compact Framework и Silverlight. Поддерживает следующие языки: Visual Basic, C++, C#, F#.</w:t>
      </w:r>
    </w:p>
    <w:p w14:paraId="3E52CE4A" w14:textId="77777777" w:rsidR="003209E7" w:rsidRDefault="002B5A18">
      <w:pPr>
        <w:pStyle w:val="A9"/>
        <w:rPr>
          <w:shd w:val="clear" w:color="auto" w:fill="FFFFFF"/>
        </w:rPr>
      </w:pPr>
      <w:r>
        <w:rPr>
          <w:shd w:val="clear" w:color="auto" w:fill="FFFFFF"/>
        </w:rPr>
        <w:t>Благодаря огромному количеству настроек, поддерживаемых технологий, быстродействию и удобству Visual Studio считается одной из лучших сред разра</w:t>
      </w:r>
      <w:r>
        <w:rPr>
          <w:shd w:val="clear" w:color="auto" w:fill="FFFFFF"/>
        </w:rPr>
        <w:t>ботки. Из минусов можно выделить огромный вес пакетов технологий.</w:t>
      </w:r>
    </w:p>
    <w:p w14:paraId="09C0C5AD" w14:textId="77777777" w:rsidR="003209E7" w:rsidRDefault="002B5A18">
      <w:pPr>
        <w:pStyle w:val="A9"/>
        <w:rPr>
          <w:shd w:val="clear" w:color="auto" w:fill="FFFFFF"/>
        </w:rPr>
      </w:pPr>
      <w:r>
        <w:rPr>
          <w:shd w:val="clear" w:color="auto" w:fill="FFFFFF"/>
        </w:rPr>
        <w:t>Microsoft SQL Server – система управления реляционными базами данных (РСУБД), разработанная корпорацией Microsoft. Основной используемый язык запросов – Transact-SQL, создан совместно Micros</w:t>
      </w:r>
      <w:r>
        <w:rPr>
          <w:shd w:val="clear" w:color="auto" w:fill="FFFFFF"/>
        </w:rPr>
        <w:t>oft и Sybase.</w:t>
      </w:r>
    </w:p>
    <w:p w14:paraId="436C3AB1" w14:textId="77777777" w:rsidR="003209E7" w:rsidRDefault="002B5A18">
      <w:pPr>
        <w:pStyle w:val="A9"/>
        <w:rPr>
          <w:shd w:val="clear" w:color="auto" w:fill="FFFFFF"/>
        </w:rPr>
      </w:pPr>
      <w:r>
        <w:rPr>
          <w:shd w:val="clear" w:color="auto" w:fill="FFFFFF"/>
        </w:rPr>
        <w:t>Достоинства:</w:t>
      </w:r>
    </w:p>
    <w:p w14:paraId="2A145EA9" w14:textId="77777777" w:rsidR="003209E7" w:rsidRDefault="002B5A18">
      <w:pPr>
        <w:pStyle w:val="ac"/>
        <w:widowControl/>
        <w:numPr>
          <w:ilvl w:val="0"/>
          <w:numId w:val="21"/>
        </w:numPr>
        <w:shd w:val="clear" w:color="auto" w:fill="FFFFFF"/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продукт очень прост в использовании;</w:t>
      </w:r>
    </w:p>
    <w:p w14:paraId="6A80425F" w14:textId="77777777" w:rsidR="003209E7" w:rsidRDefault="002B5A18">
      <w:pPr>
        <w:pStyle w:val="ac"/>
        <w:widowControl/>
        <w:numPr>
          <w:ilvl w:val="0"/>
          <w:numId w:val="21"/>
        </w:numPr>
        <w:shd w:val="clear" w:color="auto" w:fill="FFFFFF"/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текущая версия работает быстро и стабильно;</w:t>
      </w:r>
    </w:p>
    <w:p w14:paraId="557F3391" w14:textId="77777777" w:rsidR="003209E7" w:rsidRDefault="002B5A18">
      <w:pPr>
        <w:pStyle w:val="ac"/>
        <w:widowControl/>
        <w:numPr>
          <w:ilvl w:val="0"/>
          <w:numId w:val="21"/>
        </w:numPr>
        <w:shd w:val="clear" w:color="auto" w:fill="FFFFFF"/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движок предоставляет возможность регулировать и отслеживать уровни производительности, которые помогают снизить использование ресурсов;</w:t>
      </w:r>
    </w:p>
    <w:p w14:paraId="0BEA2196" w14:textId="77777777" w:rsidR="003209E7" w:rsidRDefault="002B5A18">
      <w:pPr>
        <w:pStyle w:val="ac"/>
        <w:widowControl/>
        <w:numPr>
          <w:ilvl w:val="0"/>
          <w:numId w:val="21"/>
        </w:numPr>
        <w:shd w:val="clear" w:color="auto" w:fill="FFFFFF"/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 xml:space="preserve">вы сможете </w:t>
      </w:r>
      <w:r>
        <w:rPr>
          <w:b w:val="0"/>
          <w:bCs w:val="0"/>
          <w:spacing w:val="0"/>
          <w:kern w:val="0"/>
        </w:rPr>
        <w:t>получить доступ к визуализации на мобильных устройствах;</w:t>
      </w:r>
    </w:p>
    <w:p w14:paraId="30173E27" w14:textId="77777777" w:rsidR="003209E7" w:rsidRDefault="002B5A18">
      <w:pPr>
        <w:pStyle w:val="ac"/>
        <w:widowControl/>
        <w:numPr>
          <w:ilvl w:val="0"/>
          <w:numId w:val="21"/>
        </w:numPr>
        <w:shd w:val="clear" w:color="auto" w:fill="FFFFFF"/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он очень хорошо взаимодействует с другими продуктами Microsoft.</w:t>
      </w:r>
    </w:p>
    <w:p w14:paraId="06B81CA9" w14:textId="77777777" w:rsidR="003209E7" w:rsidRDefault="003209E7">
      <w:pPr>
        <w:widowControl/>
        <w:spacing w:after="160" w:line="259" w:lineRule="auto"/>
        <w:rPr>
          <w:sz w:val="28"/>
          <w:szCs w:val="28"/>
        </w:rPr>
      </w:pPr>
    </w:p>
    <w:p w14:paraId="6030459A" w14:textId="77777777" w:rsidR="003209E7" w:rsidRDefault="002B5A18">
      <w:pPr>
        <w:pStyle w:val="11"/>
        <w:numPr>
          <w:ilvl w:val="1"/>
          <w:numId w:val="17"/>
        </w:numPr>
        <w:ind w:right="0"/>
      </w:pPr>
      <w:bookmarkStart w:id="27" w:name="_Toc8"/>
      <w:r>
        <w:t>Характеристика существующих БИЗНЕС-ПРОЦЕССОВ</w:t>
      </w:r>
      <w:bookmarkEnd w:id="27"/>
    </w:p>
    <w:p w14:paraId="36EB065A" w14:textId="77777777" w:rsidR="003209E7" w:rsidRDefault="002B5A18">
      <w:pPr>
        <w:pStyle w:val="ac"/>
        <w:widowControl/>
        <w:shd w:val="clear" w:color="auto" w:fill="FFFFFF"/>
        <w:tabs>
          <w:tab w:val="left" w:pos="1134"/>
        </w:tabs>
        <w:spacing w:before="0" w:after="0" w:line="360" w:lineRule="auto"/>
        <w:ind w:firstLine="709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Автоматизированная информационная система «А</w:t>
      </w:r>
      <w:r>
        <w:rPr>
          <w:b w:val="0"/>
          <w:bCs w:val="0"/>
          <w:spacing w:val="0"/>
          <w:kern w:val="0"/>
        </w:rPr>
        <w:t xml:space="preserve">птека </w:t>
      </w:r>
      <w:r>
        <w:rPr>
          <w:b w:val="0"/>
          <w:bCs w:val="0"/>
          <w:spacing w:val="0"/>
          <w:kern w:val="0"/>
          <w:lang w:val="en-US"/>
        </w:rPr>
        <w:t>OOO</w:t>
      </w:r>
      <w:r>
        <w:rPr>
          <w:b w:val="0"/>
          <w:bCs w:val="0"/>
          <w:spacing w:val="0"/>
          <w:kern w:val="0"/>
        </w:rPr>
        <w:t xml:space="preserve"> «</w:t>
      </w:r>
      <w:r w:rsidRPr="002B5A18">
        <w:rPr>
          <w:b w:val="0"/>
          <w:bCs w:val="0"/>
          <w:spacing w:val="0"/>
          <w:kern w:val="0"/>
          <w:rPrChange w:id="28" w:author="egorca_05" w:date="2022-10-27T22:50:00Z">
            <w:rPr>
              <w:b w:val="0"/>
              <w:bCs w:val="0"/>
              <w:spacing w:val="0"/>
              <w:kern w:val="0"/>
              <w:lang w:val="en-US"/>
            </w:rPr>
          </w:rPrChange>
        </w:rPr>
        <w:t>ГОРЗДРАВ</w:t>
      </w:r>
      <w:r>
        <w:rPr>
          <w:b w:val="0"/>
          <w:bCs w:val="0"/>
          <w:spacing w:val="0"/>
          <w:kern w:val="0"/>
        </w:rPr>
        <w:t>»</w:t>
      </w:r>
      <w:r>
        <w:rPr>
          <w:b w:val="0"/>
          <w:bCs w:val="0"/>
          <w:spacing w:val="0"/>
          <w:kern w:val="0"/>
        </w:rPr>
        <w:t>» состоит из следующих би</w:t>
      </w:r>
      <w:r>
        <w:rPr>
          <w:b w:val="0"/>
          <w:bCs w:val="0"/>
          <w:spacing w:val="0"/>
          <w:kern w:val="0"/>
        </w:rPr>
        <w:t xml:space="preserve">знес-процессов: </w:t>
      </w:r>
      <w:r>
        <w:rPr>
          <w:b w:val="0"/>
          <w:bCs w:val="0"/>
          <w:spacing w:val="0"/>
          <w:kern w:val="0"/>
          <w:lang w:val="en-US"/>
        </w:rPr>
        <w:t>IDEF</w:t>
      </w:r>
      <w:r>
        <w:rPr>
          <w:b w:val="0"/>
          <w:bCs w:val="0"/>
          <w:spacing w:val="0"/>
          <w:kern w:val="0"/>
        </w:rPr>
        <w:t xml:space="preserve">0, </w:t>
      </w:r>
      <w:r>
        <w:rPr>
          <w:b w:val="0"/>
          <w:bCs w:val="0"/>
          <w:spacing w:val="0"/>
          <w:kern w:val="0"/>
          <w:lang w:val="en-US"/>
        </w:rPr>
        <w:t>IDEF</w:t>
      </w:r>
      <w:r>
        <w:rPr>
          <w:b w:val="0"/>
          <w:bCs w:val="0"/>
          <w:spacing w:val="0"/>
          <w:kern w:val="0"/>
        </w:rPr>
        <w:t xml:space="preserve">3 и </w:t>
      </w:r>
      <w:r>
        <w:rPr>
          <w:b w:val="0"/>
          <w:bCs w:val="0"/>
          <w:spacing w:val="0"/>
          <w:kern w:val="0"/>
          <w:lang w:val="en-US"/>
        </w:rPr>
        <w:t>UML</w:t>
      </w:r>
      <w:r>
        <w:rPr>
          <w:b w:val="0"/>
          <w:bCs w:val="0"/>
          <w:spacing w:val="0"/>
          <w:kern w:val="0"/>
        </w:rPr>
        <w:t>.</w:t>
      </w:r>
    </w:p>
    <w:p w14:paraId="715F89A0" w14:textId="77777777" w:rsidR="003209E7" w:rsidRDefault="002B5A18">
      <w:pPr>
        <w:pStyle w:val="ac"/>
        <w:widowControl/>
        <w:shd w:val="clear" w:color="auto" w:fill="FFFFFF"/>
        <w:tabs>
          <w:tab w:val="left" w:pos="1134"/>
        </w:tabs>
        <w:spacing w:before="0" w:line="360" w:lineRule="auto"/>
        <w:ind w:firstLine="709"/>
        <w:rPr>
          <w:b w:val="0"/>
          <w:bCs w:val="0"/>
          <w:spacing w:val="0"/>
          <w:kern w:val="0"/>
          <w:shd w:val="clear" w:color="auto" w:fill="FFFFFF"/>
        </w:rPr>
      </w:pPr>
      <w:r>
        <w:rPr>
          <w:b w:val="0"/>
          <w:bCs w:val="0"/>
          <w:spacing w:val="0"/>
          <w:kern w:val="0"/>
          <w:lang w:val="en-US"/>
        </w:rPr>
        <w:t>IDEF</w:t>
      </w:r>
      <w:r>
        <w:rPr>
          <w:b w:val="0"/>
          <w:bCs w:val="0"/>
          <w:spacing w:val="0"/>
          <w:kern w:val="0"/>
        </w:rPr>
        <w:t xml:space="preserve">0 – </w:t>
      </w:r>
      <w:r>
        <w:rPr>
          <w:b w:val="0"/>
          <w:bCs w:val="0"/>
          <w:spacing w:val="0"/>
          <w:kern w:val="0"/>
          <w:shd w:val="clear" w:color="auto" w:fill="FFFFFF"/>
        </w:rPr>
        <w:t xml:space="preserve">нотация графического моделирования, визуальное представление диаграммы находится на рисунке </w:t>
      </w:r>
      <w:commentRangeStart w:id="29"/>
      <w:r>
        <w:rPr>
          <w:b w:val="0"/>
          <w:bCs w:val="0"/>
          <w:spacing w:val="0"/>
          <w:kern w:val="0"/>
          <w:shd w:val="clear" w:color="auto" w:fill="FFFFFF"/>
        </w:rPr>
        <w:t>13</w:t>
      </w:r>
      <w:commentRangeEnd w:id="29"/>
      <w:r>
        <w:commentReference w:id="29"/>
      </w:r>
      <w:r>
        <w:rPr>
          <w:b w:val="0"/>
          <w:bCs w:val="0"/>
          <w:spacing w:val="0"/>
          <w:kern w:val="0"/>
          <w:shd w:val="clear" w:color="auto" w:fill="FFFFFF"/>
        </w:rPr>
        <w:t>.</w:t>
      </w:r>
    </w:p>
    <w:p w14:paraId="792FC4A5" w14:textId="77777777" w:rsidR="003209E7" w:rsidRDefault="002B5A18">
      <w:pPr>
        <w:pStyle w:val="ac"/>
        <w:widowControl/>
        <w:spacing w:before="0" w:line="360" w:lineRule="auto"/>
        <w:jc w:val="center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 xml:space="preserve">Рисунок 13 – Диаграмма </w:t>
      </w:r>
      <w:r>
        <w:rPr>
          <w:b w:val="0"/>
          <w:bCs w:val="0"/>
          <w:spacing w:val="0"/>
          <w:kern w:val="0"/>
          <w:lang w:val="en-US"/>
        </w:rPr>
        <w:t>IDEF</w:t>
      </w:r>
      <w:r>
        <w:rPr>
          <w:b w:val="0"/>
          <w:bCs w:val="0"/>
          <w:spacing w:val="0"/>
          <w:kern w:val="0"/>
        </w:rPr>
        <w:t>0.</w:t>
      </w:r>
    </w:p>
    <w:p w14:paraId="3897E228" w14:textId="77777777" w:rsidR="003209E7" w:rsidRDefault="002B5A18">
      <w:pPr>
        <w:widowControl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Информационная система «Аптека </w:t>
      </w:r>
      <w:r>
        <w:rPr>
          <w:sz w:val="28"/>
          <w:szCs w:val="28"/>
          <w:lang w:val="en-US"/>
        </w:rPr>
        <w:t>OOO</w:t>
      </w:r>
      <w:r>
        <w:rPr>
          <w:sz w:val="28"/>
          <w:szCs w:val="28"/>
        </w:rPr>
        <w:t xml:space="preserve"> «</w:t>
      </w:r>
      <w:r w:rsidRPr="002B5A18">
        <w:rPr>
          <w:sz w:val="28"/>
          <w:szCs w:val="28"/>
          <w:rPrChange w:id="30" w:author="egorca_05" w:date="2022-10-27T22:50:00Z">
            <w:rPr>
              <w:sz w:val="28"/>
              <w:szCs w:val="28"/>
              <w:lang w:val="en-US"/>
            </w:rPr>
          </w:rPrChange>
        </w:rPr>
        <w:t>ГОРЗДРАВ</w:t>
      </w:r>
      <w:r>
        <w:rPr>
          <w:sz w:val="28"/>
          <w:szCs w:val="28"/>
        </w:rPr>
        <w:t xml:space="preserve">»» имеет следующие входные данные: </w:t>
      </w:r>
    </w:p>
    <w:p w14:paraId="35CBE7E2" w14:textId="77777777" w:rsidR="003209E7" w:rsidRDefault="002B5A18">
      <w:pPr>
        <w:pStyle w:val="ac"/>
        <w:widowControl/>
        <w:numPr>
          <w:ilvl w:val="0"/>
          <w:numId w:val="23"/>
        </w:numPr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данные о сотрудниках;</w:t>
      </w:r>
    </w:p>
    <w:p w14:paraId="6A8B8A49" w14:textId="77777777" w:rsidR="003209E7" w:rsidRDefault="002B5A18">
      <w:pPr>
        <w:pStyle w:val="ac"/>
        <w:widowControl/>
        <w:numPr>
          <w:ilvl w:val="0"/>
          <w:numId w:val="23"/>
        </w:numPr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данные об лекарственных препаратах;</w:t>
      </w:r>
    </w:p>
    <w:p w14:paraId="064513C6" w14:textId="77777777" w:rsidR="003209E7" w:rsidRDefault="002B5A18">
      <w:pPr>
        <w:pStyle w:val="ac"/>
        <w:widowControl/>
        <w:numPr>
          <w:ilvl w:val="0"/>
          <w:numId w:val="23"/>
        </w:numPr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данные о производителе;</w:t>
      </w:r>
    </w:p>
    <w:p w14:paraId="23145312" w14:textId="77777777" w:rsidR="003209E7" w:rsidRDefault="002B5A18">
      <w:pPr>
        <w:pStyle w:val="ac"/>
        <w:widowControl/>
        <w:numPr>
          <w:ilvl w:val="0"/>
          <w:numId w:val="23"/>
        </w:numPr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данные о поставщиках.</w:t>
      </w:r>
    </w:p>
    <w:p w14:paraId="5DC39F98" w14:textId="77777777" w:rsidR="003209E7" w:rsidRDefault="002B5A18">
      <w:pPr>
        <w:pStyle w:val="ac"/>
        <w:widowControl/>
        <w:shd w:val="clear" w:color="auto" w:fill="FFFFFF"/>
        <w:tabs>
          <w:tab w:val="left" w:pos="1134"/>
        </w:tabs>
        <w:spacing w:before="0" w:after="0" w:line="360" w:lineRule="auto"/>
        <w:ind w:left="709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Так же данный бизнес-процесс имеет следующие выходные данные:</w:t>
      </w:r>
    </w:p>
    <w:p w14:paraId="34CE840E" w14:textId="77777777" w:rsidR="003209E7" w:rsidRDefault="002B5A18">
      <w:pPr>
        <w:pStyle w:val="ac"/>
        <w:widowControl/>
        <w:numPr>
          <w:ilvl w:val="0"/>
          <w:numId w:val="25"/>
        </w:numPr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список сотрудников;</w:t>
      </w:r>
    </w:p>
    <w:p w14:paraId="71ACCDE5" w14:textId="77777777" w:rsidR="003209E7" w:rsidRDefault="002B5A18">
      <w:pPr>
        <w:pStyle w:val="ac"/>
        <w:widowControl/>
        <w:numPr>
          <w:ilvl w:val="0"/>
          <w:numId w:val="25"/>
        </w:numPr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список лекарственных препаратов;</w:t>
      </w:r>
    </w:p>
    <w:p w14:paraId="0D63CEF8" w14:textId="77777777" w:rsidR="003209E7" w:rsidRDefault="002B5A18">
      <w:pPr>
        <w:pStyle w:val="ac"/>
        <w:widowControl/>
        <w:numPr>
          <w:ilvl w:val="0"/>
          <w:numId w:val="25"/>
        </w:numPr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список производителей;</w:t>
      </w:r>
    </w:p>
    <w:p w14:paraId="4907AE79" w14:textId="77777777" w:rsidR="003209E7" w:rsidRDefault="002B5A18">
      <w:pPr>
        <w:pStyle w:val="ac"/>
        <w:widowControl/>
        <w:numPr>
          <w:ilvl w:val="0"/>
          <w:numId w:val="25"/>
        </w:numPr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список поставщ</w:t>
      </w:r>
      <w:r>
        <w:rPr>
          <w:b w:val="0"/>
          <w:bCs w:val="0"/>
          <w:spacing w:val="0"/>
          <w:kern w:val="0"/>
        </w:rPr>
        <w:t>иков;</w:t>
      </w:r>
    </w:p>
    <w:p w14:paraId="46BD4281" w14:textId="77777777" w:rsidR="003209E7" w:rsidRDefault="002B5A18">
      <w:pPr>
        <w:pStyle w:val="ac"/>
        <w:widowControl/>
        <w:numPr>
          <w:ilvl w:val="0"/>
          <w:numId w:val="25"/>
        </w:numPr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список заказов.</w:t>
      </w:r>
    </w:p>
    <w:p w14:paraId="65AD33F1" w14:textId="77777777" w:rsidR="003209E7" w:rsidRDefault="002B5A18">
      <w:pPr>
        <w:widowControl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IDEF</w:t>
      </w:r>
      <w:r>
        <w:rPr>
          <w:sz w:val="28"/>
          <w:szCs w:val="28"/>
        </w:rPr>
        <w:t>0 строится на следующих законах:</w:t>
      </w:r>
    </w:p>
    <w:p w14:paraId="40AE7FAA" w14:textId="77777777" w:rsidR="003209E7" w:rsidRDefault="002B5A18">
      <w:pPr>
        <w:pStyle w:val="ac"/>
        <w:widowControl/>
        <w:numPr>
          <w:ilvl w:val="0"/>
          <w:numId w:val="26"/>
        </w:numPr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федеральный закон;</w:t>
      </w:r>
    </w:p>
    <w:p w14:paraId="016471CE" w14:textId="77777777" w:rsidR="003209E7" w:rsidRDefault="002B5A18">
      <w:pPr>
        <w:pStyle w:val="ac"/>
        <w:widowControl/>
        <w:numPr>
          <w:ilvl w:val="0"/>
          <w:numId w:val="26"/>
        </w:numPr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 xml:space="preserve">устав </w:t>
      </w:r>
      <w:r>
        <w:rPr>
          <w:b w:val="0"/>
          <w:bCs w:val="0"/>
          <w:spacing w:val="0"/>
          <w:kern w:val="0"/>
          <w:lang w:val="en-US"/>
        </w:rPr>
        <w:t>OOO</w:t>
      </w:r>
      <w:r>
        <w:rPr>
          <w:b w:val="0"/>
          <w:bCs w:val="0"/>
          <w:spacing w:val="0"/>
          <w:kern w:val="0"/>
        </w:rPr>
        <w:t xml:space="preserve"> «</w:t>
      </w:r>
      <w:r>
        <w:rPr>
          <w:b w:val="0"/>
          <w:bCs w:val="0"/>
          <w:spacing w:val="0"/>
          <w:kern w:val="0"/>
          <w:lang w:val="en-US"/>
        </w:rPr>
        <w:t>ГОРЗДРАВ</w:t>
      </w:r>
      <w:r>
        <w:rPr>
          <w:b w:val="0"/>
          <w:bCs w:val="0"/>
          <w:spacing w:val="0"/>
          <w:kern w:val="0"/>
        </w:rPr>
        <w:t>»;</w:t>
      </w:r>
    </w:p>
    <w:p w14:paraId="056EA589" w14:textId="77777777" w:rsidR="003209E7" w:rsidRDefault="002B5A18">
      <w:pPr>
        <w:pStyle w:val="ac"/>
        <w:widowControl/>
        <w:numPr>
          <w:ilvl w:val="0"/>
          <w:numId w:val="26"/>
        </w:numPr>
        <w:shd w:val="clear" w:color="auto" w:fill="FFFFFF"/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приказ, распоряжения и постановления предприятия.</w:t>
      </w:r>
    </w:p>
    <w:p w14:paraId="00D12701" w14:textId="77777777" w:rsidR="003209E7" w:rsidRDefault="002B5A18">
      <w:pPr>
        <w:pStyle w:val="ac"/>
        <w:widowControl/>
        <w:shd w:val="clear" w:color="auto" w:fill="FFFFFF"/>
        <w:spacing w:before="0" w:after="0" w:line="360" w:lineRule="auto"/>
        <w:ind w:left="709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Входные данные обрабатывают следующие лица предприятия:</w:t>
      </w:r>
    </w:p>
    <w:p w14:paraId="72D2131B" w14:textId="77777777" w:rsidR="003209E7" w:rsidRDefault="002B5A18">
      <w:pPr>
        <w:pStyle w:val="ac"/>
        <w:widowControl/>
        <w:numPr>
          <w:ilvl w:val="0"/>
          <w:numId w:val="27"/>
        </w:numPr>
        <w:shd w:val="clear" w:color="auto" w:fill="FFFFFF"/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фармацевт;</w:t>
      </w:r>
    </w:p>
    <w:p w14:paraId="0033E727" w14:textId="77777777" w:rsidR="003209E7" w:rsidRDefault="002B5A18">
      <w:pPr>
        <w:pStyle w:val="ac"/>
        <w:widowControl/>
        <w:numPr>
          <w:ilvl w:val="0"/>
          <w:numId w:val="27"/>
        </w:numPr>
        <w:shd w:val="clear" w:color="auto" w:fill="FFFFFF"/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д</w:t>
      </w:r>
      <w:r>
        <w:rPr>
          <w:b w:val="0"/>
          <w:bCs w:val="0"/>
          <w:spacing w:val="0"/>
          <w:kern w:val="0"/>
          <w:lang w:val="en-US"/>
        </w:rPr>
        <w:t>иректор</w:t>
      </w:r>
      <w:r>
        <w:rPr>
          <w:b w:val="0"/>
          <w:bCs w:val="0"/>
          <w:spacing w:val="0"/>
          <w:kern w:val="0"/>
        </w:rPr>
        <w:t>.</w:t>
      </w:r>
    </w:p>
    <w:p w14:paraId="623785C7" w14:textId="77777777" w:rsidR="003209E7" w:rsidRDefault="002B5A18">
      <w:pPr>
        <w:pStyle w:val="ac"/>
        <w:widowControl/>
        <w:numPr>
          <w:ilvl w:val="0"/>
          <w:numId w:val="27"/>
        </w:numPr>
        <w:shd w:val="clear" w:color="auto" w:fill="FFFFFF"/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администратор.</w:t>
      </w:r>
    </w:p>
    <w:p w14:paraId="07140F7F" w14:textId="77777777" w:rsidR="003209E7" w:rsidRDefault="002B5A18">
      <w:pPr>
        <w:widowControl/>
        <w:tabs>
          <w:tab w:val="left" w:pos="1134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Данная </w:t>
      </w:r>
      <w:r>
        <w:rPr>
          <w:sz w:val="28"/>
          <w:szCs w:val="28"/>
        </w:rPr>
        <w:t>автоматизированная ИС имеет следующие роли:</w:t>
      </w:r>
    </w:p>
    <w:p w14:paraId="27A321BA" w14:textId="77777777" w:rsidR="003209E7" w:rsidRDefault="002B5A18">
      <w:pPr>
        <w:pStyle w:val="ac"/>
        <w:widowControl/>
        <w:numPr>
          <w:ilvl w:val="0"/>
          <w:numId w:val="28"/>
        </w:numPr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фармацевт – имеет доступ к редактированию количества товара;</w:t>
      </w:r>
    </w:p>
    <w:p w14:paraId="3851A4F4" w14:textId="77777777" w:rsidR="003209E7" w:rsidRDefault="002B5A18">
      <w:pPr>
        <w:pStyle w:val="ac"/>
        <w:widowControl/>
        <w:numPr>
          <w:ilvl w:val="0"/>
          <w:numId w:val="28"/>
        </w:numPr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директор – имеет полный доступ</w:t>
      </w:r>
      <w:r>
        <w:rPr>
          <w:b w:val="0"/>
          <w:bCs w:val="0"/>
          <w:spacing w:val="0"/>
          <w:kern w:val="0"/>
          <w:lang w:val="en-US"/>
        </w:rPr>
        <w:t>;</w:t>
      </w:r>
    </w:p>
    <w:p w14:paraId="2F31E9F3" w14:textId="77777777" w:rsidR="003209E7" w:rsidRDefault="002B5A18">
      <w:pPr>
        <w:pStyle w:val="ac"/>
        <w:widowControl/>
        <w:numPr>
          <w:ilvl w:val="0"/>
          <w:numId w:val="28"/>
        </w:numPr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администратор - имеет полный доступ, кроме создания новых сотрудников.</w:t>
      </w:r>
    </w:p>
    <w:p w14:paraId="28E8E9CB" w14:textId="77777777" w:rsidR="003209E7" w:rsidRDefault="002B5A18">
      <w:pPr>
        <w:pStyle w:val="ac"/>
        <w:widowControl/>
        <w:shd w:val="clear" w:color="auto" w:fill="FFFFFF"/>
        <w:spacing w:before="0" w:after="0" w:line="360" w:lineRule="auto"/>
        <w:ind w:firstLine="709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 xml:space="preserve">Декомпозиция </w:t>
      </w:r>
      <w:r>
        <w:rPr>
          <w:b w:val="0"/>
          <w:bCs w:val="0"/>
          <w:spacing w:val="0"/>
          <w:kern w:val="0"/>
          <w:lang w:val="en-US"/>
        </w:rPr>
        <w:t>IDEF</w:t>
      </w:r>
      <w:r>
        <w:rPr>
          <w:b w:val="0"/>
          <w:bCs w:val="0"/>
          <w:spacing w:val="0"/>
          <w:kern w:val="0"/>
        </w:rPr>
        <w:t xml:space="preserve">0 представляет из себя </w:t>
      </w:r>
      <w:r>
        <w:rPr>
          <w:b w:val="0"/>
          <w:bCs w:val="0"/>
          <w:spacing w:val="0"/>
          <w:kern w:val="0"/>
        </w:rPr>
        <w:t xml:space="preserve">подсистемы системы, которая описана в </w:t>
      </w:r>
      <w:r>
        <w:rPr>
          <w:b w:val="0"/>
          <w:bCs w:val="0"/>
          <w:spacing w:val="0"/>
          <w:kern w:val="0"/>
          <w:lang w:val="en-US"/>
        </w:rPr>
        <w:t>IDEF</w:t>
      </w:r>
      <w:r>
        <w:rPr>
          <w:b w:val="0"/>
          <w:bCs w:val="0"/>
          <w:spacing w:val="0"/>
          <w:kern w:val="0"/>
        </w:rPr>
        <w:t>0. Данная декомпозиция имеет следующие подсистемы: обработка данных сотрудников, обработка данных препаратов. Каждая из подсистем строится из следующих законов: федеральные законы, устав, приказ, распоряжения и пос</w:t>
      </w:r>
      <w:r>
        <w:rPr>
          <w:b w:val="0"/>
          <w:bCs w:val="0"/>
          <w:spacing w:val="0"/>
          <w:kern w:val="0"/>
        </w:rPr>
        <w:t xml:space="preserve">тановления предприятия. Визуальное представление декомпозиции </w:t>
      </w:r>
      <w:r>
        <w:rPr>
          <w:b w:val="0"/>
          <w:bCs w:val="0"/>
          <w:spacing w:val="0"/>
          <w:kern w:val="0"/>
          <w:lang w:val="en-US"/>
        </w:rPr>
        <w:t>IDEF</w:t>
      </w:r>
      <w:r>
        <w:rPr>
          <w:b w:val="0"/>
          <w:bCs w:val="0"/>
          <w:spacing w:val="0"/>
          <w:kern w:val="0"/>
        </w:rPr>
        <w:t>0 находится в приложении 2.</w:t>
      </w:r>
    </w:p>
    <w:p w14:paraId="0A5DD469" w14:textId="77777777" w:rsidR="003209E7" w:rsidRDefault="002B5A18">
      <w:pPr>
        <w:pStyle w:val="ac"/>
        <w:widowControl/>
        <w:shd w:val="clear" w:color="auto" w:fill="FFFFFF"/>
        <w:spacing w:before="0" w:after="0" w:line="360" w:lineRule="auto"/>
        <w:ind w:firstLine="709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  <w:lang w:val="en-US"/>
        </w:rPr>
        <w:t>DEF</w:t>
      </w:r>
      <w:r>
        <w:rPr>
          <w:b w:val="0"/>
          <w:bCs w:val="0"/>
          <w:spacing w:val="0"/>
          <w:kern w:val="0"/>
        </w:rPr>
        <w:t>3 – методология моделирования и стандарт документирования процессов.</w:t>
      </w:r>
    </w:p>
    <w:p w14:paraId="4CAA7472" w14:textId="77777777" w:rsidR="003209E7" w:rsidRDefault="002B5A18">
      <w:pPr>
        <w:pStyle w:val="ac"/>
        <w:widowControl/>
        <w:shd w:val="clear" w:color="auto" w:fill="FFFFFF"/>
        <w:spacing w:before="0" w:line="360" w:lineRule="auto"/>
        <w:ind w:firstLine="709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  <w:lang w:val="en-US"/>
        </w:rPr>
        <w:t>IDEF</w:t>
      </w:r>
      <w:r>
        <w:rPr>
          <w:b w:val="0"/>
          <w:bCs w:val="0"/>
          <w:spacing w:val="0"/>
          <w:kern w:val="0"/>
        </w:rPr>
        <w:t xml:space="preserve">3 – Первая подсистема. Судя по диаграмме, которая изображена на рисунке 14, видно, </w:t>
      </w:r>
      <w:r>
        <w:rPr>
          <w:b w:val="0"/>
          <w:bCs w:val="0"/>
          <w:spacing w:val="0"/>
          <w:kern w:val="0"/>
        </w:rPr>
        <w:t>что директор изначально получает о сотруднике, затем система «</w:t>
      </w:r>
      <w:r w:rsidRPr="002B5A18">
        <w:rPr>
          <w:b w:val="0"/>
          <w:bCs w:val="0"/>
          <w:spacing w:val="0"/>
          <w:kern w:val="0"/>
          <w:rPrChange w:id="31" w:author="egorca_05" w:date="2022-10-27T22:50:00Z">
            <w:rPr>
              <w:b w:val="0"/>
              <w:bCs w:val="0"/>
              <w:spacing w:val="0"/>
              <w:kern w:val="0"/>
              <w:lang w:val="en-US"/>
            </w:rPr>
          </w:rPrChange>
        </w:rPr>
        <w:t>ГОРЗДРАВ</w:t>
      </w:r>
      <w:r>
        <w:rPr>
          <w:b w:val="0"/>
          <w:bCs w:val="0"/>
          <w:spacing w:val="0"/>
          <w:kern w:val="0"/>
        </w:rPr>
        <w:t>» проверяет данные, после этого директор либо изменяет данные о сотруднике, либо добавляет данные о сотрудника, либо удаляет данные сотрудника, либо ничего не делает, после чего переходи</w:t>
      </w:r>
      <w:r>
        <w:rPr>
          <w:b w:val="0"/>
          <w:bCs w:val="0"/>
          <w:spacing w:val="0"/>
          <w:kern w:val="0"/>
        </w:rPr>
        <w:t>т к списку сотрудников.</w:t>
      </w:r>
    </w:p>
    <w:p w14:paraId="42420B03" w14:textId="77777777" w:rsidR="003209E7" w:rsidRDefault="002B5A18">
      <w:pPr>
        <w:widowControl/>
        <w:shd w:val="clear" w:color="auto" w:fill="FFFFFF"/>
        <w:spacing w:line="360" w:lineRule="auto"/>
        <w:jc w:val="center"/>
        <w:rPr>
          <w:sz w:val="28"/>
          <w:szCs w:val="28"/>
        </w:rPr>
      </w:pPr>
      <w:commentRangeStart w:id="32"/>
      <w:r>
        <w:rPr>
          <w:noProof/>
          <w:sz w:val="28"/>
          <w:szCs w:val="28"/>
        </w:rPr>
        <w:drawing>
          <wp:inline distT="0" distB="0" distL="0" distR="0" wp14:anchorId="26C5C773" wp14:editId="0C813B9B">
            <wp:extent cx="6400800" cy="2562225"/>
            <wp:effectExtent l="0" t="0" r="0" b="0"/>
            <wp:docPr id="1073741836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622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commentRangeEnd w:id="32"/>
      <w:r>
        <w:commentReference w:id="32"/>
      </w:r>
    </w:p>
    <w:p w14:paraId="7AAD4482" w14:textId="77777777" w:rsidR="003209E7" w:rsidRDefault="002B5A18">
      <w:pPr>
        <w:pStyle w:val="ac"/>
        <w:widowControl/>
        <w:spacing w:before="0" w:line="360" w:lineRule="auto"/>
        <w:jc w:val="center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 xml:space="preserve">Рисунок 14 – </w:t>
      </w:r>
      <w:r>
        <w:rPr>
          <w:b w:val="0"/>
          <w:bCs w:val="0"/>
          <w:spacing w:val="0"/>
          <w:kern w:val="0"/>
          <w:lang w:val="en-US"/>
        </w:rPr>
        <w:t>IDEF</w:t>
      </w:r>
      <w:r>
        <w:rPr>
          <w:b w:val="0"/>
          <w:bCs w:val="0"/>
          <w:spacing w:val="0"/>
          <w:kern w:val="0"/>
        </w:rPr>
        <w:t>3 – Первая подсистема.</w:t>
      </w:r>
    </w:p>
    <w:p w14:paraId="642A27EF" w14:textId="77777777" w:rsidR="003209E7" w:rsidRDefault="002B5A18">
      <w:pPr>
        <w:pStyle w:val="ab"/>
        <w:widowControl/>
        <w:spacing w:after="600" w:line="360" w:lineRule="auto"/>
        <w:ind w:firstLine="709"/>
        <w:jc w:val="both"/>
        <w:rPr>
          <w:i w:val="0"/>
          <w:iCs w:val="0"/>
          <w:color w:val="000000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  <w:u w:color="000000"/>
          <w:lang w:val="en-US"/>
        </w:rPr>
        <w:t>IDEF</w:t>
      </w:r>
      <w:r>
        <w:rPr>
          <w:i w:val="0"/>
          <w:iCs w:val="0"/>
          <w:color w:val="000000"/>
          <w:sz w:val="28"/>
          <w:szCs w:val="28"/>
          <w:u w:color="000000"/>
        </w:rPr>
        <w:t xml:space="preserve">3 – Вторая подсистема. На диаграмме, описанной ниже на рисунке 15, видно, что администратор, сперва получает данные об лекарственном препарате, затем проверяет данные, по аналогии с </w:t>
      </w:r>
      <w:r>
        <w:rPr>
          <w:i w:val="0"/>
          <w:iCs w:val="0"/>
          <w:color w:val="000000"/>
          <w:sz w:val="28"/>
          <w:szCs w:val="28"/>
          <w:u w:color="000000"/>
        </w:rPr>
        <w:t>диаграммой, описанной выше, после этого, администратор либо добавляет данные об препарате, либо изменяет данные препарата, либо удаляет данные препарата, либо же ничего не делает и переходит к списку препаратов.</w:t>
      </w:r>
    </w:p>
    <w:p w14:paraId="404AEDA4" w14:textId="77777777" w:rsidR="003209E7" w:rsidRDefault="002B5A18">
      <w:pPr>
        <w:widowControl/>
        <w:shd w:val="clear" w:color="auto" w:fill="FFFFFF"/>
        <w:spacing w:line="360" w:lineRule="auto"/>
        <w:jc w:val="center"/>
        <w:rPr>
          <w:sz w:val="28"/>
          <w:szCs w:val="28"/>
        </w:rPr>
      </w:pPr>
      <w:commentRangeStart w:id="33"/>
      <w:r>
        <w:rPr>
          <w:noProof/>
          <w:sz w:val="28"/>
          <w:szCs w:val="28"/>
        </w:rPr>
        <w:drawing>
          <wp:inline distT="0" distB="0" distL="0" distR="0" wp14:anchorId="54D85EF5" wp14:editId="0BBFB8F2">
            <wp:extent cx="6324600" cy="2562225"/>
            <wp:effectExtent l="0" t="0" r="0" b="0"/>
            <wp:docPr id="1073741837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25622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commentRangeEnd w:id="33"/>
      <w:r>
        <w:commentReference w:id="33"/>
      </w:r>
    </w:p>
    <w:p w14:paraId="158B830C" w14:textId="77777777" w:rsidR="003209E7" w:rsidRDefault="002B5A18">
      <w:pPr>
        <w:pStyle w:val="ac"/>
        <w:widowControl/>
        <w:spacing w:before="0" w:line="360" w:lineRule="auto"/>
        <w:jc w:val="center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 xml:space="preserve">Рисунок 15 – </w:t>
      </w:r>
      <w:r>
        <w:rPr>
          <w:b w:val="0"/>
          <w:bCs w:val="0"/>
          <w:spacing w:val="0"/>
          <w:kern w:val="0"/>
          <w:lang w:val="en-US"/>
        </w:rPr>
        <w:t>IDEF</w:t>
      </w:r>
      <w:r>
        <w:rPr>
          <w:b w:val="0"/>
          <w:bCs w:val="0"/>
          <w:spacing w:val="0"/>
          <w:kern w:val="0"/>
        </w:rPr>
        <w:t>3 – Вторая подсистема.</w:t>
      </w:r>
    </w:p>
    <w:p w14:paraId="242F2E5D" w14:textId="77777777" w:rsidR="003209E7" w:rsidRDefault="002B5A18">
      <w:pPr>
        <w:pStyle w:val="ab"/>
        <w:widowControl/>
        <w:spacing w:after="0" w:line="360" w:lineRule="auto"/>
        <w:ind w:firstLine="709"/>
        <w:jc w:val="both"/>
        <w:rPr>
          <w:i w:val="0"/>
          <w:iCs w:val="0"/>
          <w:color w:val="000000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  <w:u w:color="000000"/>
          <w:lang w:val="en-US"/>
        </w:rPr>
        <w:t>UML</w:t>
      </w:r>
      <w:r>
        <w:rPr>
          <w:i w:val="0"/>
          <w:iCs w:val="0"/>
          <w:color w:val="000000"/>
          <w:sz w:val="28"/>
          <w:szCs w:val="28"/>
          <w:u w:color="000000"/>
        </w:rPr>
        <w:t xml:space="preserve"> – язык графического описания для объектного моделирования в области разработки программного обеспечения, для моделирования бизнес-процессов, системного проектирования и отображения организационных структур. </w:t>
      </w:r>
      <w:r>
        <w:rPr>
          <w:i w:val="0"/>
          <w:iCs w:val="0"/>
          <w:color w:val="000000"/>
          <w:sz w:val="28"/>
          <w:szCs w:val="28"/>
          <w:u w:color="000000"/>
          <w:lang w:val="en-US"/>
        </w:rPr>
        <w:t>UML</w:t>
      </w:r>
      <w:r>
        <w:rPr>
          <w:i w:val="0"/>
          <w:iCs w:val="0"/>
          <w:color w:val="000000"/>
          <w:sz w:val="28"/>
          <w:szCs w:val="28"/>
          <w:u w:color="000000"/>
        </w:rPr>
        <w:t xml:space="preserve"> диаграмма находится в приложении 3. В да</w:t>
      </w:r>
      <w:r>
        <w:rPr>
          <w:i w:val="0"/>
          <w:iCs w:val="0"/>
          <w:color w:val="000000"/>
          <w:sz w:val="28"/>
          <w:szCs w:val="28"/>
          <w:u w:color="000000"/>
        </w:rPr>
        <w:t>нную диаграмму входят следующие сущности: администратор, директор, фармацевт.</w:t>
      </w:r>
    </w:p>
    <w:p w14:paraId="411278CE" w14:textId="77777777" w:rsidR="003209E7" w:rsidRDefault="002B5A18">
      <w:pPr>
        <w:pStyle w:val="ab"/>
        <w:widowControl/>
        <w:spacing w:after="600" w:line="360" w:lineRule="auto"/>
        <w:ind w:firstLine="709"/>
        <w:jc w:val="both"/>
        <w:rPr>
          <w:i w:val="0"/>
          <w:iCs w:val="0"/>
          <w:color w:val="000000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  <w:u w:color="000000"/>
        </w:rPr>
        <w:t xml:space="preserve">На рисунке 16 представлена диаграмма </w:t>
      </w:r>
      <w:r>
        <w:rPr>
          <w:i w:val="0"/>
          <w:iCs w:val="0"/>
          <w:color w:val="000000"/>
          <w:sz w:val="28"/>
          <w:szCs w:val="28"/>
          <w:u w:color="000000"/>
          <w:lang w:val="en-US"/>
        </w:rPr>
        <w:t>DFD</w:t>
      </w:r>
      <w:r>
        <w:rPr>
          <w:i w:val="0"/>
          <w:iCs w:val="0"/>
          <w:color w:val="000000"/>
          <w:sz w:val="28"/>
          <w:szCs w:val="28"/>
          <w:u w:color="000000"/>
        </w:rPr>
        <w:t xml:space="preserve"> нулевого уровня демонстрирующая взаимодействия работников автосалона через информационную систему.</w:t>
      </w:r>
    </w:p>
    <w:p w14:paraId="7CB15A90" w14:textId="77777777" w:rsidR="003209E7" w:rsidRDefault="002B5A18">
      <w:pPr>
        <w:widowControl/>
        <w:spacing w:after="160" w:line="259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526CA85" wp14:editId="4C342968">
            <wp:extent cx="6476374" cy="2915318"/>
            <wp:effectExtent l="0" t="0" r="0" b="0"/>
            <wp:docPr id="1073741838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6374" cy="29153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AEC3D73" w14:textId="77777777" w:rsidR="003209E7" w:rsidRDefault="002B5A18">
      <w:pPr>
        <w:pStyle w:val="ac"/>
        <w:widowControl/>
        <w:spacing w:before="0" w:line="360" w:lineRule="auto"/>
        <w:jc w:val="center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 xml:space="preserve">Рисунок 16 – Диаграмма </w:t>
      </w:r>
      <w:r>
        <w:rPr>
          <w:b w:val="0"/>
          <w:bCs w:val="0"/>
          <w:spacing w:val="0"/>
          <w:kern w:val="0"/>
          <w:lang w:val="en-US"/>
        </w:rPr>
        <w:t>DFD</w:t>
      </w:r>
      <w:r>
        <w:rPr>
          <w:b w:val="0"/>
          <w:bCs w:val="0"/>
          <w:spacing w:val="0"/>
          <w:kern w:val="0"/>
        </w:rPr>
        <w:t>.</w:t>
      </w:r>
    </w:p>
    <w:p w14:paraId="13FE376D" w14:textId="77777777" w:rsidR="003209E7" w:rsidRDefault="002B5A18">
      <w:pPr>
        <w:pStyle w:val="11"/>
        <w:numPr>
          <w:ilvl w:val="1"/>
          <w:numId w:val="17"/>
        </w:numPr>
        <w:ind w:right="0"/>
      </w:pPr>
      <w:bookmarkStart w:id="34" w:name="_Toc9"/>
      <w:r>
        <w:t xml:space="preserve">Анализ </w:t>
      </w:r>
      <w:r>
        <w:t>существующих разработок и выбор стратегии автоматизации «КАК ДОЛЖНО БЫТЬ»</w:t>
      </w:r>
      <w:bookmarkEnd w:id="34"/>
    </w:p>
    <w:p w14:paraId="1AA1117D" w14:textId="77777777" w:rsidR="003209E7" w:rsidRDefault="002B5A18">
      <w:pPr>
        <w:widowControl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данный момент на рынке нет программного обеспечения подобного «</w:t>
      </w:r>
      <w:r w:rsidRPr="002B5A18">
        <w:rPr>
          <w:sz w:val="28"/>
          <w:szCs w:val="28"/>
          <w:rPrChange w:id="35" w:author="egorca_05" w:date="2022-10-27T22:50:00Z">
            <w:rPr>
              <w:sz w:val="28"/>
              <w:szCs w:val="28"/>
              <w:lang w:val="en-US"/>
            </w:rPr>
          </w:rPrChange>
        </w:rPr>
        <w:t>ГОРЗДРАВ</w:t>
      </w:r>
      <w:r>
        <w:rPr>
          <w:sz w:val="28"/>
          <w:szCs w:val="28"/>
        </w:rPr>
        <w:t>». Плюсы «</w:t>
      </w:r>
      <w:r>
        <w:rPr>
          <w:sz w:val="28"/>
          <w:szCs w:val="28"/>
          <w:lang w:val="en-US"/>
        </w:rPr>
        <w:t>ГОРЗДРАВ</w:t>
      </w:r>
      <w:r>
        <w:rPr>
          <w:sz w:val="28"/>
          <w:szCs w:val="28"/>
        </w:rPr>
        <w:t>»:</w:t>
      </w:r>
    </w:p>
    <w:p w14:paraId="3028A76D" w14:textId="77777777" w:rsidR="003209E7" w:rsidRDefault="002B5A18">
      <w:pPr>
        <w:pStyle w:val="ac"/>
        <w:widowControl/>
        <w:numPr>
          <w:ilvl w:val="0"/>
          <w:numId w:val="30"/>
        </w:numPr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 xml:space="preserve">отличная оптимизация, что позволяет быстро взаимодействовать со всем функционалом </w:t>
      </w:r>
      <w:r>
        <w:rPr>
          <w:b w:val="0"/>
          <w:bCs w:val="0"/>
          <w:spacing w:val="0"/>
          <w:kern w:val="0"/>
        </w:rPr>
        <w:t>системы;</w:t>
      </w:r>
    </w:p>
    <w:p w14:paraId="22ABD139" w14:textId="77777777" w:rsidR="003209E7" w:rsidRDefault="002B5A18">
      <w:pPr>
        <w:pStyle w:val="ac"/>
        <w:widowControl/>
        <w:numPr>
          <w:ilvl w:val="0"/>
          <w:numId w:val="30"/>
        </w:numPr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удобный и просто интерфейс;</w:t>
      </w:r>
    </w:p>
    <w:p w14:paraId="34863C44" w14:textId="77777777" w:rsidR="003209E7" w:rsidRDefault="002B5A18">
      <w:pPr>
        <w:pStyle w:val="ac"/>
        <w:widowControl/>
        <w:numPr>
          <w:ilvl w:val="0"/>
          <w:numId w:val="30"/>
        </w:numPr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интуитивный интерфейс;</w:t>
      </w:r>
    </w:p>
    <w:p w14:paraId="1CC2DE43" w14:textId="77777777" w:rsidR="003209E7" w:rsidRDefault="002B5A18">
      <w:pPr>
        <w:pStyle w:val="ac"/>
        <w:widowControl/>
        <w:numPr>
          <w:ilvl w:val="0"/>
          <w:numId w:val="30"/>
        </w:numPr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большой функционал;</w:t>
      </w:r>
    </w:p>
    <w:p w14:paraId="7AD576D8" w14:textId="77777777" w:rsidR="003209E7" w:rsidRDefault="002B5A18">
      <w:pPr>
        <w:pStyle w:val="ac"/>
        <w:widowControl/>
        <w:numPr>
          <w:ilvl w:val="0"/>
          <w:numId w:val="30"/>
        </w:numPr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нет лишнего функционала;</w:t>
      </w:r>
    </w:p>
    <w:p w14:paraId="6A3D39BF" w14:textId="77777777" w:rsidR="003209E7" w:rsidRDefault="002B5A18">
      <w:pPr>
        <w:pStyle w:val="ac"/>
        <w:widowControl/>
        <w:numPr>
          <w:ilvl w:val="0"/>
          <w:numId w:val="30"/>
        </w:numPr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дизайн автоматизированной информационной системы соответствует стилю компании ООО «АПТЕКА-А.в.е-1».</w:t>
      </w:r>
    </w:p>
    <w:p w14:paraId="49DD4933" w14:textId="77777777" w:rsidR="003209E7" w:rsidRDefault="002B5A18">
      <w:pPr>
        <w:widowControl/>
        <w:spacing w:after="160"/>
      </w:pPr>
      <w:r>
        <w:rPr>
          <w:rFonts w:ascii="Arial Unicode MS" w:hAnsi="Arial Unicode MS"/>
          <w:smallCaps/>
          <w:color w:val="4472C4"/>
          <w:spacing w:val="5"/>
          <w:sz w:val="28"/>
          <w:szCs w:val="28"/>
          <w:u w:color="4472C4"/>
        </w:rPr>
        <w:br w:type="page"/>
      </w:r>
    </w:p>
    <w:p w14:paraId="494E0A2F" w14:textId="77777777" w:rsidR="003209E7" w:rsidRDefault="002B5A18">
      <w:pPr>
        <w:pStyle w:val="11"/>
        <w:numPr>
          <w:ilvl w:val="0"/>
          <w:numId w:val="31"/>
        </w:numPr>
        <w:ind w:right="0"/>
      </w:pPr>
      <w:bookmarkStart w:id="36" w:name="_Toc10"/>
      <w:r>
        <w:t>ГЛАВА 3. РАЗРАБОТКА ИНФОРМАЦИОННОЙ СИСТЕМЫ «ГОРЗД</w:t>
      </w:r>
      <w:r>
        <w:t>РАВ»</w:t>
      </w:r>
      <w:bookmarkEnd w:id="36"/>
    </w:p>
    <w:p w14:paraId="51E9930D" w14:textId="77777777" w:rsidR="003209E7" w:rsidRDefault="002B5A18">
      <w:pPr>
        <w:pStyle w:val="11"/>
        <w:numPr>
          <w:ilvl w:val="1"/>
          <w:numId w:val="31"/>
        </w:numPr>
        <w:ind w:right="0"/>
      </w:pPr>
      <w:bookmarkStart w:id="37" w:name="_Toc11"/>
      <w:r>
        <w:t>Характеристика базы данных</w:t>
      </w:r>
      <w:bookmarkEnd w:id="37"/>
    </w:p>
    <w:p w14:paraId="08BB3BBC" w14:textId="77777777" w:rsidR="003209E7" w:rsidRDefault="002B5A18">
      <w:pPr>
        <w:pStyle w:val="ab"/>
        <w:widowControl/>
        <w:spacing w:after="0" w:line="360" w:lineRule="auto"/>
        <w:ind w:firstLine="709"/>
        <w:jc w:val="both"/>
        <w:rPr>
          <w:i w:val="0"/>
          <w:iCs w:val="0"/>
          <w:color w:val="000000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  <w:u w:color="000000"/>
          <w:lang w:val="en-US"/>
        </w:rPr>
        <w:t>ER</w:t>
      </w:r>
      <w:r>
        <w:rPr>
          <w:i w:val="0"/>
          <w:iCs w:val="0"/>
          <w:color w:val="000000"/>
          <w:sz w:val="28"/>
          <w:szCs w:val="28"/>
          <w:u w:color="000000"/>
        </w:rPr>
        <w:t xml:space="preserve"> модель предполагает определение состава и взаимосвязей таблиц </w:t>
      </w:r>
      <w:r>
        <w:rPr>
          <w:i w:val="0"/>
          <w:iCs w:val="0"/>
          <w:color w:val="000000"/>
          <w:sz w:val="28"/>
          <w:szCs w:val="28"/>
          <w:u w:color="000000"/>
          <w:lang w:val="en-US"/>
        </w:rPr>
        <w:t>ER</w:t>
      </w:r>
      <w:r>
        <w:rPr>
          <w:i w:val="0"/>
          <w:iCs w:val="0"/>
          <w:color w:val="000000"/>
          <w:sz w:val="28"/>
          <w:szCs w:val="28"/>
          <w:u w:color="000000"/>
        </w:rPr>
        <w:t xml:space="preserve"> модель предполагает определение состава и взаимосвязей таблиц, отражающих содержание информационной модели в терминах конкретной СУБД. База данных состоит </w:t>
      </w:r>
      <w:r>
        <w:rPr>
          <w:i w:val="0"/>
          <w:iCs w:val="0"/>
          <w:color w:val="000000"/>
          <w:sz w:val="28"/>
          <w:szCs w:val="28"/>
          <w:u w:color="000000"/>
        </w:rPr>
        <w:t xml:space="preserve">из следующих таблиц: </w:t>
      </w:r>
      <w:r>
        <w:rPr>
          <w:i w:val="0"/>
          <w:iCs w:val="0"/>
          <w:color w:val="000000"/>
          <w:sz w:val="28"/>
          <w:szCs w:val="28"/>
          <w:u w:color="000000"/>
          <w:lang w:val="en-US"/>
        </w:rPr>
        <w:t>user</w:t>
      </w:r>
      <w:r>
        <w:rPr>
          <w:i w:val="0"/>
          <w:iCs w:val="0"/>
          <w:color w:val="000000"/>
          <w:sz w:val="28"/>
          <w:szCs w:val="28"/>
          <w:u w:color="000000"/>
        </w:rPr>
        <w:t xml:space="preserve"> (таблица 1), </w:t>
      </w:r>
      <w:r>
        <w:rPr>
          <w:i w:val="0"/>
          <w:iCs w:val="0"/>
          <w:color w:val="000000"/>
          <w:sz w:val="28"/>
          <w:szCs w:val="28"/>
          <w:u w:color="000000"/>
          <w:lang w:val="en-US"/>
        </w:rPr>
        <w:t>role</w:t>
      </w:r>
      <w:r>
        <w:rPr>
          <w:i w:val="0"/>
          <w:iCs w:val="0"/>
          <w:color w:val="000000"/>
          <w:sz w:val="28"/>
          <w:szCs w:val="28"/>
          <w:u w:color="000000"/>
        </w:rPr>
        <w:t xml:space="preserve"> (таблица </w:t>
      </w:r>
      <w:r w:rsidRPr="002B5A18">
        <w:rPr>
          <w:i w:val="0"/>
          <w:iCs w:val="0"/>
          <w:color w:val="000000"/>
          <w:sz w:val="28"/>
          <w:szCs w:val="28"/>
          <w:u w:color="000000"/>
          <w:rPrChange w:id="38" w:author="egorca_05" w:date="2022-10-27T22:50:00Z">
            <w:rPr>
              <w:i w:val="0"/>
              <w:iCs w:val="0"/>
              <w:color w:val="000000"/>
              <w:sz w:val="28"/>
              <w:szCs w:val="28"/>
              <w:u w:color="000000"/>
              <w:lang w:val="en-US"/>
            </w:rPr>
          </w:rPrChange>
        </w:rPr>
        <w:t>2</w:t>
      </w:r>
      <w:r>
        <w:rPr>
          <w:i w:val="0"/>
          <w:iCs w:val="0"/>
          <w:color w:val="000000"/>
          <w:sz w:val="28"/>
          <w:szCs w:val="28"/>
          <w:u w:color="000000"/>
        </w:rPr>
        <w:t xml:space="preserve">), </w:t>
      </w:r>
      <w:r>
        <w:rPr>
          <w:i w:val="0"/>
          <w:iCs w:val="0"/>
          <w:color w:val="000000"/>
          <w:sz w:val="28"/>
          <w:szCs w:val="28"/>
          <w:u w:color="000000"/>
          <w:lang w:val="en-US"/>
        </w:rPr>
        <w:t>product</w:t>
      </w:r>
      <w:r>
        <w:rPr>
          <w:i w:val="0"/>
          <w:iCs w:val="0"/>
          <w:color w:val="000000"/>
          <w:sz w:val="28"/>
          <w:szCs w:val="28"/>
          <w:u w:color="000000"/>
        </w:rPr>
        <w:t xml:space="preserve"> (таблица </w:t>
      </w:r>
      <w:r w:rsidRPr="002B5A18">
        <w:rPr>
          <w:i w:val="0"/>
          <w:iCs w:val="0"/>
          <w:color w:val="000000"/>
          <w:sz w:val="28"/>
          <w:szCs w:val="28"/>
          <w:u w:color="000000"/>
          <w:rPrChange w:id="39" w:author="egorca_05" w:date="2022-10-27T22:50:00Z">
            <w:rPr>
              <w:i w:val="0"/>
              <w:iCs w:val="0"/>
              <w:color w:val="000000"/>
              <w:sz w:val="28"/>
              <w:szCs w:val="28"/>
              <w:u w:color="000000"/>
              <w:lang w:val="en-US"/>
            </w:rPr>
          </w:rPrChange>
        </w:rPr>
        <w:t>3</w:t>
      </w:r>
      <w:r>
        <w:rPr>
          <w:i w:val="0"/>
          <w:iCs w:val="0"/>
          <w:color w:val="000000"/>
          <w:sz w:val="28"/>
          <w:szCs w:val="28"/>
          <w:u w:color="000000"/>
        </w:rPr>
        <w:t xml:space="preserve">), </w:t>
      </w:r>
      <w:r>
        <w:rPr>
          <w:i w:val="0"/>
          <w:iCs w:val="0"/>
          <w:color w:val="000000"/>
          <w:sz w:val="28"/>
          <w:szCs w:val="28"/>
          <w:u w:color="000000"/>
          <w:lang w:val="en-US"/>
        </w:rPr>
        <w:t>category</w:t>
      </w:r>
      <w:r>
        <w:rPr>
          <w:i w:val="0"/>
          <w:iCs w:val="0"/>
          <w:color w:val="000000"/>
          <w:sz w:val="28"/>
          <w:szCs w:val="28"/>
          <w:u w:color="000000"/>
        </w:rPr>
        <w:t xml:space="preserve"> (таблица 4), </w:t>
      </w:r>
      <w:r>
        <w:rPr>
          <w:i w:val="0"/>
          <w:iCs w:val="0"/>
          <w:color w:val="000000"/>
          <w:sz w:val="28"/>
          <w:szCs w:val="28"/>
          <w:u w:color="000000"/>
          <w:lang w:val="en-US"/>
        </w:rPr>
        <w:t>manufacturer</w:t>
      </w:r>
      <w:r>
        <w:rPr>
          <w:i w:val="0"/>
          <w:iCs w:val="0"/>
          <w:color w:val="000000"/>
          <w:sz w:val="28"/>
          <w:szCs w:val="28"/>
          <w:u w:color="000000"/>
        </w:rPr>
        <w:t xml:space="preserve"> (таблица 5), </w:t>
      </w:r>
      <w:r>
        <w:rPr>
          <w:i w:val="0"/>
          <w:iCs w:val="0"/>
          <w:color w:val="000000"/>
          <w:sz w:val="28"/>
          <w:szCs w:val="28"/>
          <w:u w:color="000000"/>
          <w:lang w:val="en-US"/>
        </w:rPr>
        <w:t>suppliers</w:t>
      </w:r>
      <w:r>
        <w:rPr>
          <w:i w:val="0"/>
          <w:iCs w:val="0"/>
          <w:color w:val="000000"/>
          <w:sz w:val="28"/>
          <w:szCs w:val="28"/>
          <w:u w:color="000000"/>
        </w:rPr>
        <w:t xml:space="preserve"> (таблица 6), </w:t>
      </w:r>
      <w:r>
        <w:rPr>
          <w:i w:val="0"/>
          <w:iCs w:val="0"/>
          <w:color w:val="000000"/>
          <w:sz w:val="28"/>
          <w:szCs w:val="28"/>
          <w:u w:color="000000"/>
          <w:lang w:val="en-US"/>
        </w:rPr>
        <w:t>recipe</w:t>
      </w:r>
      <w:r>
        <w:rPr>
          <w:i w:val="0"/>
          <w:iCs w:val="0"/>
          <w:color w:val="000000"/>
          <w:sz w:val="28"/>
          <w:szCs w:val="28"/>
          <w:u w:color="000000"/>
        </w:rPr>
        <w:t xml:space="preserve"> (таблица 7), </w:t>
      </w:r>
      <w:r>
        <w:rPr>
          <w:i w:val="0"/>
          <w:iCs w:val="0"/>
          <w:color w:val="000000"/>
          <w:sz w:val="28"/>
          <w:szCs w:val="28"/>
          <w:u w:color="000000"/>
          <w:lang w:val="en-US"/>
        </w:rPr>
        <w:t>manufacturerAndQualityControl</w:t>
      </w:r>
      <w:r>
        <w:rPr>
          <w:i w:val="0"/>
          <w:iCs w:val="0"/>
          <w:color w:val="000000"/>
          <w:sz w:val="28"/>
          <w:szCs w:val="28"/>
          <w:u w:color="000000"/>
        </w:rPr>
        <w:t xml:space="preserve"> (таблица 8), </w:t>
      </w:r>
      <w:r>
        <w:rPr>
          <w:i w:val="0"/>
          <w:iCs w:val="0"/>
          <w:color w:val="000000"/>
          <w:sz w:val="28"/>
          <w:szCs w:val="28"/>
          <w:u w:color="000000"/>
          <w:lang w:val="en-US"/>
        </w:rPr>
        <w:t>Parker</w:t>
      </w:r>
      <w:r>
        <w:rPr>
          <w:i w:val="0"/>
          <w:iCs w:val="0"/>
          <w:color w:val="000000"/>
          <w:sz w:val="28"/>
          <w:szCs w:val="28"/>
          <w:u w:color="000000"/>
        </w:rPr>
        <w:t xml:space="preserve"> (таблица 9), </w:t>
      </w:r>
      <w:r>
        <w:rPr>
          <w:i w:val="0"/>
          <w:iCs w:val="0"/>
          <w:color w:val="000000"/>
          <w:sz w:val="28"/>
          <w:szCs w:val="28"/>
          <w:u w:color="000000"/>
          <w:lang w:val="en-US"/>
        </w:rPr>
        <w:t>OrganizationAcceptingCla</w:t>
      </w:r>
      <w:r>
        <w:rPr>
          <w:i w:val="0"/>
          <w:iCs w:val="0"/>
          <w:color w:val="000000"/>
          <w:sz w:val="28"/>
          <w:szCs w:val="28"/>
          <w:u w:color="000000"/>
          <w:lang w:val="en-US"/>
        </w:rPr>
        <w:t>ims</w:t>
      </w:r>
      <w:r>
        <w:rPr>
          <w:i w:val="0"/>
          <w:iCs w:val="0"/>
          <w:color w:val="000000"/>
          <w:sz w:val="28"/>
          <w:szCs w:val="28"/>
          <w:u w:color="000000"/>
        </w:rPr>
        <w:t xml:space="preserve"> (таблица 10), </w:t>
      </w:r>
      <w:r>
        <w:rPr>
          <w:i w:val="0"/>
          <w:iCs w:val="0"/>
          <w:color w:val="000000"/>
          <w:sz w:val="28"/>
          <w:szCs w:val="28"/>
          <w:u w:color="000000"/>
          <w:lang w:val="en-US"/>
        </w:rPr>
        <w:t>legalAddressMAQC</w:t>
      </w:r>
      <w:r>
        <w:rPr>
          <w:i w:val="0"/>
          <w:iCs w:val="0"/>
          <w:color w:val="000000"/>
          <w:sz w:val="28"/>
          <w:szCs w:val="28"/>
          <w:u w:color="000000"/>
        </w:rPr>
        <w:t xml:space="preserve"> (таблица 11), </w:t>
      </w:r>
      <w:r>
        <w:rPr>
          <w:i w:val="0"/>
          <w:iCs w:val="0"/>
          <w:color w:val="000000"/>
          <w:sz w:val="28"/>
          <w:szCs w:val="28"/>
          <w:u w:color="000000"/>
          <w:lang w:val="en-US"/>
        </w:rPr>
        <w:t>LegalAddressPacker</w:t>
      </w:r>
      <w:r>
        <w:rPr>
          <w:i w:val="0"/>
          <w:iCs w:val="0"/>
          <w:color w:val="000000"/>
          <w:sz w:val="28"/>
          <w:szCs w:val="28"/>
          <w:u w:color="000000"/>
        </w:rPr>
        <w:t xml:space="preserve"> (таблица 12), </w:t>
      </w:r>
      <w:r>
        <w:rPr>
          <w:i w:val="0"/>
          <w:iCs w:val="0"/>
          <w:color w:val="000000"/>
          <w:sz w:val="28"/>
          <w:szCs w:val="28"/>
          <w:u w:color="000000"/>
          <w:lang w:val="en-US"/>
        </w:rPr>
        <w:t>LegalAddressOAC</w:t>
      </w:r>
      <w:r>
        <w:rPr>
          <w:i w:val="0"/>
          <w:iCs w:val="0"/>
          <w:color w:val="000000"/>
          <w:sz w:val="28"/>
          <w:szCs w:val="28"/>
          <w:u w:color="000000"/>
        </w:rPr>
        <w:t xml:space="preserve"> (таблица 13), </w:t>
      </w:r>
      <w:r>
        <w:rPr>
          <w:i w:val="0"/>
          <w:iCs w:val="0"/>
          <w:color w:val="000000"/>
          <w:sz w:val="28"/>
          <w:szCs w:val="28"/>
          <w:u w:color="000000"/>
          <w:lang w:val="en-US"/>
        </w:rPr>
        <w:t>country</w:t>
      </w:r>
      <w:r>
        <w:rPr>
          <w:i w:val="0"/>
          <w:iCs w:val="0"/>
          <w:color w:val="000000"/>
          <w:sz w:val="28"/>
          <w:szCs w:val="28"/>
          <w:u w:color="000000"/>
        </w:rPr>
        <w:t xml:space="preserve"> (таблица 14), </w:t>
      </w:r>
      <w:r>
        <w:rPr>
          <w:i w:val="0"/>
          <w:iCs w:val="0"/>
          <w:color w:val="000000"/>
          <w:sz w:val="28"/>
          <w:szCs w:val="28"/>
          <w:u w:color="000000"/>
          <w:lang w:val="en-US"/>
        </w:rPr>
        <w:t>city</w:t>
      </w:r>
      <w:r>
        <w:rPr>
          <w:i w:val="0"/>
          <w:iCs w:val="0"/>
          <w:color w:val="000000"/>
          <w:sz w:val="28"/>
          <w:szCs w:val="28"/>
          <w:u w:color="000000"/>
        </w:rPr>
        <w:t xml:space="preserve"> (таблица 15), </w:t>
      </w:r>
      <w:r>
        <w:rPr>
          <w:i w:val="0"/>
          <w:iCs w:val="0"/>
          <w:color w:val="000000"/>
          <w:sz w:val="28"/>
          <w:szCs w:val="28"/>
          <w:u w:color="000000"/>
          <w:lang w:val="en-US"/>
        </w:rPr>
        <w:t>street</w:t>
      </w:r>
      <w:r>
        <w:rPr>
          <w:i w:val="0"/>
          <w:iCs w:val="0"/>
          <w:color w:val="000000"/>
          <w:sz w:val="28"/>
          <w:szCs w:val="28"/>
          <w:u w:color="000000"/>
        </w:rPr>
        <w:t xml:space="preserve"> (таблица 16), </w:t>
      </w:r>
      <w:r>
        <w:rPr>
          <w:i w:val="0"/>
          <w:iCs w:val="0"/>
          <w:color w:val="000000"/>
          <w:sz w:val="28"/>
          <w:szCs w:val="28"/>
          <w:u w:color="000000"/>
          <w:lang w:val="en-US"/>
        </w:rPr>
        <w:t>sell</w:t>
      </w:r>
      <w:r w:rsidRPr="002B5A18">
        <w:rPr>
          <w:i w:val="0"/>
          <w:iCs w:val="0"/>
          <w:color w:val="000000"/>
          <w:sz w:val="28"/>
          <w:szCs w:val="28"/>
          <w:u w:color="000000"/>
          <w:rPrChange w:id="40" w:author="egorca_05" w:date="2022-10-27T22:50:00Z">
            <w:rPr>
              <w:i w:val="0"/>
              <w:iCs w:val="0"/>
              <w:color w:val="000000"/>
              <w:sz w:val="28"/>
              <w:szCs w:val="28"/>
              <w:u w:color="000000"/>
              <w:lang w:val="en-US"/>
            </w:rPr>
          </w:rPrChange>
        </w:rPr>
        <w:t>(</w:t>
      </w:r>
      <w:r>
        <w:rPr>
          <w:i w:val="0"/>
          <w:iCs w:val="0"/>
          <w:color w:val="000000"/>
          <w:sz w:val="28"/>
          <w:szCs w:val="28"/>
          <w:u w:color="000000"/>
        </w:rPr>
        <w:t>таблица 17).</w:t>
      </w:r>
    </w:p>
    <w:p w14:paraId="11EF3EE4" w14:textId="77777777" w:rsidR="003209E7" w:rsidRDefault="002B5A18">
      <w:pPr>
        <w:pStyle w:val="ab"/>
        <w:widowControl/>
        <w:spacing w:after="0" w:line="360" w:lineRule="auto"/>
        <w:ind w:firstLine="709"/>
        <w:jc w:val="both"/>
        <w:rPr>
          <w:i w:val="0"/>
          <w:iCs w:val="0"/>
          <w:color w:val="000000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  <w:u w:color="000000"/>
        </w:rPr>
        <w:t xml:space="preserve">В таблице </w:t>
      </w:r>
      <w:r>
        <w:rPr>
          <w:i w:val="0"/>
          <w:iCs w:val="0"/>
          <w:color w:val="000000"/>
          <w:sz w:val="28"/>
          <w:szCs w:val="28"/>
          <w:u w:color="000000"/>
          <w:lang w:val="en-US"/>
        </w:rPr>
        <w:t>user</w:t>
      </w:r>
      <w:r>
        <w:rPr>
          <w:i w:val="0"/>
          <w:iCs w:val="0"/>
          <w:color w:val="000000"/>
          <w:sz w:val="28"/>
          <w:szCs w:val="28"/>
          <w:u w:color="000000"/>
        </w:rPr>
        <w:t xml:space="preserve"> содержится информация о всех сотрудниках аптеки. </w:t>
      </w:r>
      <w:r>
        <w:rPr>
          <w:i w:val="0"/>
          <w:iCs w:val="0"/>
          <w:color w:val="000000"/>
          <w:sz w:val="28"/>
          <w:szCs w:val="28"/>
          <w:u w:color="000000"/>
        </w:rPr>
        <w:t>Табличная база данных приведена в таблице 1.</w:t>
      </w:r>
    </w:p>
    <w:tbl>
      <w:tblPr>
        <w:tblStyle w:val="TableNormal"/>
        <w:tblW w:w="10194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981"/>
        <w:gridCol w:w="2250"/>
        <w:gridCol w:w="1921"/>
        <w:gridCol w:w="2010"/>
        <w:gridCol w:w="2032"/>
      </w:tblGrid>
      <w:tr w:rsidR="003209E7" w14:paraId="23E178D7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4C6F05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Название поля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4BE383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Идентификатор поля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640A7C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Тип поля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F2EE1E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Разрешения NULL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5E226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Комментарий</w:t>
            </w:r>
          </w:p>
        </w:tc>
      </w:tr>
      <w:tr w:rsidR="003209E7" w14:paraId="0BB268FF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589F4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</w:rPr>
              <w:t>№ п/п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EA11CF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IdUser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BA0691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9AD6BF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Not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2D30B5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Auto increment</w:t>
            </w:r>
          </w:p>
        </w:tc>
      </w:tr>
      <w:tr w:rsidR="003209E7" w14:paraId="695CE264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2BEED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</w:rPr>
              <w:t>Логин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135E19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LoginUser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D89F3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nvarchar (30)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71F0D6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Not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13F79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</w:rPr>
              <w:t>Уникальный</w:t>
            </w:r>
          </w:p>
        </w:tc>
      </w:tr>
      <w:tr w:rsidR="003209E7" w14:paraId="4ECA9195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660393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</w:rPr>
              <w:t>Пароль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A3F1CD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PasswordUser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7FFF51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nvarchar (30)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72A8F5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Not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C8935F" w14:textId="77777777" w:rsidR="003209E7" w:rsidRDefault="003209E7"/>
        </w:tc>
      </w:tr>
      <w:tr w:rsidR="003209E7" w14:paraId="0B170FBE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3FD473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</w:rPr>
              <w:t>Роль пользователя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61904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IdRoleUser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BA951C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F700CE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Not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E6AA10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</w:rPr>
              <w:t xml:space="preserve">Внешний ключ к таблице </w:t>
            </w:r>
            <w:r>
              <w:rPr>
                <w:sz w:val="24"/>
                <w:szCs w:val="24"/>
                <w:lang w:val="en-US"/>
              </w:rPr>
              <w:t>Role</w:t>
            </w:r>
          </w:p>
        </w:tc>
      </w:tr>
      <w:tr w:rsidR="003209E7" w14:paraId="0F897DA7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C39D1B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</w:rPr>
              <w:t>Пароль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6EC750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PasswordUser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10BE0" w14:textId="77777777" w:rsidR="003209E7" w:rsidRDefault="003209E7"/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91529E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Not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B25E4" w14:textId="77777777" w:rsidR="003209E7" w:rsidRDefault="003209E7"/>
        </w:tc>
      </w:tr>
    </w:tbl>
    <w:p w14:paraId="28A62086" w14:textId="77777777" w:rsidR="003209E7" w:rsidRDefault="002B5A18">
      <w:pPr>
        <w:widowControl/>
        <w:spacing w:before="60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>
        <w:rPr>
          <w:sz w:val="28"/>
          <w:szCs w:val="28"/>
          <w:lang w:val="en-US"/>
        </w:rPr>
        <w:t>1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User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(</w:t>
      </w:r>
      <w:r>
        <w:rPr>
          <w:sz w:val="28"/>
          <w:szCs w:val="28"/>
        </w:rPr>
        <w:t>Пользователи</w:t>
      </w:r>
      <w:r>
        <w:rPr>
          <w:sz w:val="28"/>
          <w:szCs w:val="28"/>
          <w:lang w:val="en-US"/>
        </w:rPr>
        <w:t>)</w:t>
      </w:r>
      <w:r>
        <w:rPr>
          <w:sz w:val="28"/>
          <w:szCs w:val="28"/>
        </w:rPr>
        <w:t>.</w:t>
      </w:r>
    </w:p>
    <w:p w14:paraId="083A78A5" w14:textId="77777777" w:rsidR="003209E7" w:rsidRDefault="002B5A18">
      <w:pPr>
        <w:widowControl/>
        <w:spacing w:before="60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таблице </w:t>
      </w:r>
      <w:r>
        <w:rPr>
          <w:sz w:val="28"/>
          <w:szCs w:val="28"/>
          <w:lang w:val="it-IT"/>
        </w:rPr>
        <w:t xml:space="preserve">Role </w:t>
      </w:r>
      <w:r>
        <w:rPr>
          <w:sz w:val="28"/>
          <w:szCs w:val="28"/>
        </w:rPr>
        <w:t xml:space="preserve">содержится информация о всех ролях системы </w:t>
      </w:r>
      <w:r>
        <w:rPr>
          <w:sz w:val="28"/>
          <w:szCs w:val="28"/>
        </w:rPr>
        <w:t>(</w:t>
      </w:r>
      <w:r>
        <w:rPr>
          <w:sz w:val="28"/>
          <w:szCs w:val="28"/>
        </w:rPr>
        <w:t>директор</w:t>
      </w:r>
      <w:r>
        <w:rPr>
          <w:sz w:val="28"/>
          <w:szCs w:val="28"/>
        </w:rPr>
        <w:t xml:space="preserve">, </w:t>
      </w:r>
      <w:r>
        <w:rPr>
          <w:sz w:val="28"/>
          <w:szCs w:val="28"/>
        </w:rPr>
        <w:t>администратор</w:t>
      </w:r>
      <w:r>
        <w:rPr>
          <w:sz w:val="28"/>
          <w:szCs w:val="28"/>
        </w:rPr>
        <w:t xml:space="preserve">, </w:t>
      </w:r>
      <w:r>
        <w:rPr>
          <w:sz w:val="28"/>
          <w:szCs w:val="28"/>
        </w:rPr>
        <w:t>фармацевт</w:t>
      </w:r>
      <w:r>
        <w:rPr>
          <w:sz w:val="28"/>
          <w:szCs w:val="28"/>
        </w:rPr>
        <w:t xml:space="preserve">). </w:t>
      </w:r>
      <w:r>
        <w:rPr>
          <w:sz w:val="28"/>
          <w:szCs w:val="28"/>
        </w:rPr>
        <w:t xml:space="preserve">Табличная база данных приведена в таблице </w:t>
      </w:r>
      <w:r>
        <w:rPr>
          <w:sz w:val="28"/>
          <w:szCs w:val="28"/>
        </w:rPr>
        <w:t>2.</w:t>
      </w:r>
    </w:p>
    <w:p w14:paraId="4632FBC0" w14:textId="77777777" w:rsidR="003209E7" w:rsidRDefault="002B5A18">
      <w:pPr>
        <w:widowControl/>
        <w:spacing w:before="600" w:line="360" w:lineRule="auto"/>
        <w:jc w:val="both"/>
      </w:pPr>
      <w:r>
        <w:rPr>
          <w:rFonts w:ascii="Arial Unicode MS" w:hAnsi="Arial Unicode MS"/>
          <w:sz w:val="28"/>
          <w:szCs w:val="28"/>
        </w:rPr>
        <w:br w:type="page"/>
      </w:r>
    </w:p>
    <w:p w14:paraId="2CF0DC3A" w14:textId="77777777" w:rsidR="003209E7" w:rsidRDefault="002B5A18">
      <w:pPr>
        <w:widowControl/>
        <w:spacing w:before="60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2 – </w:t>
      </w:r>
      <w:r>
        <w:rPr>
          <w:sz w:val="28"/>
          <w:szCs w:val="28"/>
          <w:lang w:val="en-US"/>
        </w:rPr>
        <w:t>Role</w:t>
      </w:r>
      <w:r>
        <w:rPr>
          <w:sz w:val="28"/>
          <w:szCs w:val="28"/>
        </w:rPr>
        <w:t xml:space="preserve"> (Роли пользователей системы).</w:t>
      </w:r>
    </w:p>
    <w:tbl>
      <w:tblPr>
        <w:tblStyle w:val="TableNormal"/>
        <w:tblW w:w="10198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967"/>
        <w:gridCol w:w="2250"/>
        <w:gridCol w:w="1941"/>
        <w:gridCol w:w="2007"/>
        <w:gridCol w:w="2033"/>
      </w:tblGrid>
      <w:tr w:rsidR="003209E7" w14:paraId="6065811A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0"/>
        </w:trPr>
        <w:tc>
          <w:tcPr>
            <w:tcW w:w="1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3D70FE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Название поля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248488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Идентификатор поля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D4175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Тип поля</w:t>
            </w:r>
          </w:p>
        </w:tc>
        <w:tc>
          <w:tcPr>
            <w:tcW w:w="2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C4D622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Разрешения NULL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7ABC6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Комментарий</w:t>
            </w:r>
          </w:p>
        </w:tc>
      </w:tr>
      <w:tr w:rsidR="003209E7" w14:paraId="6763E5F6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0"/>
        </w:trPr>
        <w:tc>
          <w:tcPr>
            <w:tcW w:w="1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16A8CC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</w:rPr>
              <w:t>№ п/п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567898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IdRole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D3AEF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AA2E3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Not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37C3EB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 xml:space="preserve">Auto increment </w:t>
            </w:r>
          </w:p>
        </w:tc>
      </w:tr>
      <w:tr w:rsidR="003209E7" w14:paraId="343220D5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0"/>
        </w:trPr>
        <w:tc>
          <w:tcPr>
            <w:tcW w:w="1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79F52A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</w:rPr>
              <w:t>Название роли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BF548E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NameRole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1B8EA5" w14:textId="77777777" w:rsidR="003209E7" w:rsidRDefault="003209E7"/>
        </w:tc>
        <w:tc>
          <w:tcPr>
            <w:tcW w:w="2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3C3F96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Not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6029D7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</w:rPr>
              <w:t>Уникальный</w:t>
            </w:r>
          </w:p>
        </w:tc>
      </w:tr>
    </w:tbl>
    <w:p w14:paraId="02224B72" w14:textId="77777777" w:rsidR="003209E7" w:rsidRDefault="003209E7">
      <w:pPr>
        <w:spacing w:before="600"/>
        <w:jc w:val="both"/>
        <w:rPr>
          <w:sz w:val="28"/>
          <w:szCs w:val="28"/>
        </w:rPr>
      </w:pPr>
    </w:p>
    <w:p w14:paraId="78B51380" w14:textId="77777777" w:rsidR="003209E7" w:rsidRDefault="002B5A18">
      <w:pPr>
        <w:widowControl/>
        <w:spacing w:before="60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таблице </w:t>
      </w:r>
      <w:r>
        <w:rPr>
          <w:sz w:val="28"/>
          <w:szCs w:val="28"/>
          <w:lang w:val="en-US"/>
        </w:rPr>
        <w:t>product</w:t>
      </w:r>
      <w:r>
        <w:rPr>
          <w:sz w:val="28"/>
          <w:szCs w:val="28"/>
        </w:rPr>
        <w:t xml:space="preserve"> прописаны все зарегистрированные статусы в системе. Табличная база данных приведена в таблице 3.</w:t>
      </w:r>
    </w:p>
    <w:p w14:paraId="55BA1375" w14:textId="77777777" w:rsidR="003209E7" w:rsidRDefault="002B5A18">
      <w:pPr>
        <w:widowControl/>
        <w:spacing w:before="600" w:line="360" w:lineRule="auto"/>
        <w:jc w:val="both"/>
      </w:pPr>
      <w:r>
        <w:rPr>
          <w:rFonts w:ascii="Arial Unicode MS" w:hAnsi="Arial Unicode MS"/>
          <w:sz w:val="28"/>
          <w:szCs w:val="28"/>
        </w:rPr>
        <w:br w:type="page"/>
      </w:r>
    </w:p>
    <w:p w14:paraId="5E8946F2" w14:textId="77777777" w:rsidR="003209E7" w:rsidRDefault="002B5A18">
      <w:pPr>
        <w:widowControl/>
        <w:spacing w:before="60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Таблица 3 –</w:t>
      </w:r>
      <w:r>
        <w:rPr>
          <w:sz w:val="28"/>
          <w:szCs w:val="28"/>
          <w:lang w:val="en-US"/>
        </w:rPr>
        <w:t>Product</w:t>
      </w:r>
      <w:r>
        <w:rPr>
          <w:sz w:val="28"/>
          <w:szCs w:val="28"/>
        </w:rPr>
        <w:t xml:space="preserve"> (</w:t>
      </w:r>
      <w:r>
        <w:rPr>
          <w:sz w:val="28"/>
          <w:szCs w:val="28"/>
        </w:rPr>
        <w:t>Лекарственные препараты</w:t>
      </w:r>
      <w:r>
        <w:rPr>
          <w:sz w:val="28"/>
          <w:szCs w:val="28"/>
        </w:rPr>
        <w:t>).</w:t>
      </w:r>
    </w:p>
    <w:tbl>
      <w:tblPr>
        <w:tblStyle w:val="TableNormal"/>
        <w:tblW w:w="10194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981"/>
        <w:gridCol w:w="2250"/>
        <w:gridCol w:w="1921"/>
        <w:gridCol w:w="2010"/>
        <w:gridCol w:w="2032"/>
      </w:tblGrid>
      <w:tr w:rsidR="003209E7" w14:paraId="4AF2ACE5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738AC7" w14:textId="77777777" w:rsidR="003209E7" w:rsidRDefault="002B5A18">
            <w:pPr>
              <w:pStyle w:val="ab"/>
              <w:widowControl/>
              <w:spacing w:after="0"/>
              <w:jc w:val="center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Название поля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9FDE78" w14:textId="77777777" w:rsidR="003209E7" w:rsidRDefault="002B5A18">
            <w:pPr>
              <w:pStyle w:val="ab"/>
              <w:widowControl/>
              <w:spacing w:after="0"/>
              <w:jc w:val="center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Идентификатор поля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663D5" w14:textId="77777777" w:rsidR="003209E7" w:rsidRDefault="002B5A18">
            <w:pPr>
              <w:pStyle w:val="ab"/>
              <w:widowControl/>
              <w:spacing w:after="0"/>
              <w:jc w:val="center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Тип поля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D0ABBC" w14:textId="77777777" w:rsidR="003209E7" w:rsidRDefault="002B5A18">
            <w:pPr>
              <w:pStyle w:val="ab"/>
              <w:widowControl/>
              <w:spacing w:after="0"/>
              <w:jc w:val="center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Разрешения NULL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591E77" w14:textId="77777777" w:rsidR="003209E7" w:rsidRDefault="002B5A18">
            <w:pPr>
              <w:pStyle w:val="ab"/>
              <w:widowControl/>
              <w:spacing w:after="0"/>
              <w:jc w:val="center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Комментарий</w:t>
            </w:r>
          </w:p>
        </w:tc>
      </w:tr>
      <w:tr w:rsidR="003209E7" w14:paraId="44C2E81F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FBC15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№ п/п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F6B3D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</w:rPr>
              <w:t>IdProduct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01D56F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</w:rPr>
              <w:t>int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65C7BD" w14:textId="77777777" w:rsidR="003209E7" w:rsidRDefault="002B5A18">
            <w:pPr>
              <w:pStyle w:val="ab"/>
              <w:widowControl/>
              <w:spacing w:after="0"/>
              <w:jc w:val="center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Not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AC4AEB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</w:rPr>
              <w:t xml:space="preserve">Auto increment </w:t>
            </w:r>
          </w:p>
        </w:tc>
      </w:tr>
      <w:tr w:rsidR="003209E7" w14:paraId="48A58E58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4FCEE6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Название продукта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C0F4AC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</w:rPr>
              <w:t>NameProduct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7716EA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</w:rPr>
              <w:t>nvarchar(40)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B70432" w14:textId="77777777" w:rsidR="003209E7" w:rsidRDefault="002B5A18">
            <w:pPr>
              <w:pStyle w:val="ab"/>
              <w:widowControl/>
              <w:spacing w:after="0"/>
              <w:jc w:val="center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Not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28CF4D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Уникальный</w:t>
            </w:r>
          </w:p>
        </w:tc>
      </w:tr>
      <w:tr w:rsidR="003209E7" w14:paraId="146EF11B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52A9DA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Состав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4AC88C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Composition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FC46C0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</w:rPr>
              <w:t>nvarchar(1000)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330DD0" w14:textId="77777777" w:rsidR="003209E7" w:rsidRDefault="002B5A18">
            <w:pPr>
              <w:pStyle w:val="ab"/>
              <w:widowControl/>
              <w:spacing w:after="0"/>
              <w:jc w:val="center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Not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A5CB24" w14:textId="77777777" w:rsidR="003209E7" w:rsidRDefault="003209E7"/>
        </w:tc>
      </w:tr>
      <w:tr w:rsidR="003209E7" w14:paraId="57CC0A30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3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246827" w14:textId="77777777" w:rsidR="003209E7" w:rsidRDefault="002B5A18">
            <w:pPr>
              <w:widowControl/>
              <w:spacing w:line="259" w:lineRule="auto"/>
            </w:pPr>
            <w:r>
              <w:rPr>
                <w:sz w:val="24"/>
                <w:szCs w:val="24"/>
              </w:rPr>
              <w:t>Фармакотерапевтическая группа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CAE15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Id</w:t>
            </w:r>
            <w:r>
              <w:rPr>
                <w:sz w:val="24"/>
                <w:szCs w:val="24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С</w:t>
            </w:r>
            <w:r>
              <w:rPr>
                <w:sz w:val="24"/>
                <w:szCs w:val="24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ategory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6F36AC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Int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910C32" w14:textId="77777777" w:rsidR="003209E7" w:rsidRDefault="002B5A18">
            <w:pPr>
              <w:pStyle w:val="ab"/>
              <w:widowControl/>
              <w:spacing w:after="0"/>
              <w:jc w:val="center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Not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8DBE59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</w:rPr>
              <w:t xml:space="preserve">Внешний ключ к таблице </w:t>
            </w:r>
            <w:r w:rsidRPr="002B5A18">
              <w:rPr>
                <w:sz w:val="24"/>
                <w:szCs w:val="24"/>
                <w:rPrChange w:id="41" w:author="egorca_05" w:date="2022-10-27T22:51:00Z">
                  <w:rPr>
                    <w:sz w:val="24"/>
                    <w:szCs w:val="24"/>
                    <w:lang w:val="en-US"/>
                  </w:rPr>
                </w:rPrChange>
              </w:rPr>
              <w:t>С</w:t>
            </w:r>
            <w:r>
              <w:rPr>
                <w:sz w:val="24"/>
                <w:szCs w:val="24"/>
                <w:lang w:val="en-US"/>
              </w:rPr>
              <w:t>ategory</w:t>
            </w:r>
          </w:p>
        </w:tc>
      </w:tr>
      <w:tr w:rsidR="003209E7" w14:paraId="1555E1C5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AFB392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Форма выпуска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8C399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ReleaseForm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C4C370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</w:rPr>
              <w:t>nvarchar(1000)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8A6718" w14:textId="77777777" w:rsidR="003209E7" w:rsidRDefault="002B5A18">
            <w:pPr>
              <w:pStyle w:val="ab"/>
              <w:widowControl/>
              <w:spacing w:after="0"/>
              <w:jc w:val="center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Not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1E188" w14:textId="77777777" w:rsidR="003209E7" w:rsidRDefault="003209E7"/>
        </w:tc>
      </w:tr>
      <w:tr w:rsidR="003209E7" w14:paraId="0B554837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C3015C" w14:textId="77777777" w:rsidR="003209E7" w:rsidRDefault="002B5A18">
            <w:pPr>
              <w:widowControl/>
              <w:spacing w:line="259" w:lineRule="auto"/>
            </w:pPr>
            <w:r>
              <w:rPr>
                <w:sz w:val="24"/>
                <w:szCs w:val="24"/>
              </w:rPr>
              <w:t>Производитель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17E224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IdManufacturer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4B5001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Int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48F06E" w14:textId="77777777" w:rsidR="003209E7" w:rsidRDefault="002B5A18">
            <w:pPr>
              <w:pStyle w:val="ab"/>
              <w:widowControl/>
              <w:spacing w:after="0"/>
              <w:jc w:val="center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Not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3CA366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</w:rPr>
              <w:t xml:space="preserve">Внешний ключ к таблице </w:t>
            </w:r>
            <w:r>
              <w:rPr>
                <w:sz w:val="24"/>
                <w:szCs w:val="24"/>
                <w:lang w:val="en-US"/>
              </w:rPr>
              <w:t>Manufacturer</w:t>
            </w:r>
          </w:p>
        </w:tc>
      </w:tr>
      <w:tr w:rsidR="003209E7" w14:paraId="590ABB28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C01662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Поставщики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27947B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IdSuppliers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77F539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Int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74A92" w14:textId="77777777" w:rsidR="003209E7" w:rsidRDefault="002B5A18">
            <w:pPr>
              <w:pStyle w:val="ab"/>
              <w:widowControl/>
              <w:spacing w:after="0"/>
              <w:jc w:val="center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Not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C4AC18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</w:rPr>
              <w:t xml:space="preserve">Внешний ключ к таблице </w:t>
            </w:r>
            <w:r>
              <w:rPr>
                <w:sz w:val="24"/>
                <w:szCs w:val="24"/>
                <w:lang w:val="en-US"/>
              </w:rPr>
              <w:t>Suppliers</w:t>
            </w:r>
          </w:p>
        </w:tc>
      </w:tr>
      <w:tr w:rsidR="003209E7" w14:paraId="52689A41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BACE58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Лекарственная форма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AAD29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DosageForm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21B14C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</w:rPr>
              <w:t>nvarchar(1000)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9B7B4F" w14:textId="77777777" w:rsidR="003209E7" w:rsidRDefault="002B5A18">
            <w:pPr>
              <w:pStyle w:val="ab"/>
              <w:widowControl/>
              <w:spacing w:after="0"/>
              <w:jc w:val="center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Not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D68993" w14:textId="77777777" w:rsidR="003209E7" w:rsidRDefault="003209E7"/>
        </w:tc>
      </w:tr>
      <w:tr w:rsidR="003209E7" w14:paraId="185B8B97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27EE4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Противопоказания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FAAB0D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Indications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80CA5F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</w:rPr>
              <w:t>nvarchar(1000)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E05E47" w14:textId="77777777" w:rsidR="003209E7" w:rsidRDefault="002B5A18">
            <w:pPr>
              <w:pStyle w:val="ab"/>
              <w:widowControl/>
              <w:spacing w:after="0"/>
              <w:jc w:val="center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Not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8D935E" w14:textId="77777777" w:rsidR="003209E7" w:rsidRDefault="003209E7"/>
        </w:tc>
      </w:tr>
      <w:tr w:rsidR="003209E7" w14:paraId="5C2A4649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06DEE0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Противопоказания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A0E1A3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Contraindications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FCEEC6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</w:rPr>
              <w:t>nvarchar(1000)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037D" w14:textId="77777777" w:rsidR="003209E7" w:rsidRDefault="002B5A18">
            <w:pPr>
              <w:pStyle w:val="ab"/>
              <w:widowControl/>
              <w:spacing w:after="0"/>
              <w:jc w:val="center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Not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CF98EA" w14:textId="77777777" w:rsidR="003209E7" w:rsidRDefault="003209E7"/>
        </w:tc>
      </w:tr>
      <w:tr w:rsidR="003209E7" w14:paraId="5854C87E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75355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Способ применения и дозы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A4C489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MethodOfAdministrationAndDosage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14A1C0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</w:rPr>
              <w:t>nvarchar(1000)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8DFE65" w14:textId="77777777" w:rsidR="003209E7" w:rsidRDefault="002B5A18">
            <w:pPr>
              <w:pStyle w:val="ab"/>
              <w:widowControl/>
              <w:spacing w:after="0"/>
              <w:jc w:val="center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Not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6532A6" w14:textId="77777777" w:rsidR="003209E7" w:rsidRDefault="003209E7"/>
        </w:tc>
      </w:tr>
      <w:tr w:rsidR="003209E7" w14:paraId="5FCB66DD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9C80D6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Побочные действия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075D45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SideEffects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1FD80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</w:rPr>
              <w:t>nvarchar(1000)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B704BE" w14:textId="77777777" w:rsidR="003209E7" w:rsidRDefault="002B5A18">
            <w:pPr>
              <w:pStyle w:val="ab"/>
              <w:widowControl/>
              <w:spacing w:after="0"/>
              <w:jc w:val="center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Not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3DE6C9" w14:textId="77777777" w:rsidR="003209E7" w:rsidRDefault="003209E7"/>
        </w:tc>
      </w:tr>
      <w:tr w:rsidR="003209E7" w14:paraId="78F571C6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360ED2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Передозировка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E33C4B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Overdose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CF751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</w:rPr>
              <w:t>nvarchar(1000)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8B1C0" w14:textId="77777777" w:rsidR="003209E7" w:rsidRDefault="002B5A18">
            <w:pPr>
              <w:pStyle w:val="ab"/>
              <w:widowControl/>
              <w:spacing w:after="0"/>
              <w:jc w:val="center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Not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C7C5A0" w14:textId="77777777" w:rsidR="003209E7" w:rsidRDefault="003209E7"/>
        </w:tc>
      </w:tr>
      <w:tr w:rsidR="003209E7" w14:paraId="66EF1659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1AB349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Лекарственное взаимодействие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5CE92F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DrugInteraction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6A9F0A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</w:rPr>
              <w:t>nvarchar(1000)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644336" w14:textId="77777777" w:rsidR="003209E7" w:rsidRDefault="002B5A18">
            <w:pPr>
              <w:pStyle w:val="ab"/>
              <w:widowControl/>
              <w:spacing w:after="0"/>
              <w:jc w:val="center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Not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733CC5" w14:textId="77777777" w:rsidR="003209E7" w:rsidRDefault="003209E7"/>
        </w:tc>
      </w:tr>
      <w:tr w:rsidR="003209E7" w14:paraId="5FB3DA13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394ACA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Особые указания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72E42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SpecialInstructions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B64BA8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</w:rPr>
              <w:t>nvarchar(1000)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812FEA" w14:textId="77777777" w:rsidR="003209E7" w:rsidRDefault="002B5A18">
            <w:pPr>
              <w:pStyle w:val="ab"/>
              <w:widowControl/>
              <w:spacing w:after="0"/>
              <w:jc w:val="center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Not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181394" w14:textId="77777777" w:rsidR="003209E7" w:rsidRDefault="003209E7"/>
        </w:tc>
      </w:tr>
    </w:tbl>
    <w:p w14:paraId="11C1E56B" w14:textId="77777777" w:rsidR="003209E7" w:rsidRDefault="003209E7">
      <w:pPr>
        <w:widowControl/>
        <w:spacing w:before="600" w:line="360" w:lineRule="auto"/>
        <w:jc w:val="both"/>
        <w:rPr>
          <w:sz w:val="28"/>
          <w:szCs w:val="28"/>
        </w:rPr>
      </w:pPr>
    </w:p>
    <w:p w14:paraId="568AFD88" w14:textId="77777777" w:rsidR="003209E7" w:rsidRDefault="002B5A18">
      <w:pPr>
        <w:widowControl/>
        <w:spacing w:before="600" w:line="360" w:lineRule="auto"/>
        <w:jc w:val="both"/>
      </w:pPr>
      <w:r>
        <w:rPr>
          <w:rFonts w:ascii="Arial Unicode MS" w:hAnsi="Arial Unicode MS"/>
          <w:sz w:val="28"/>
          <w:szCs w:val="28"/>
        </w:rPr>
        <w:br w:type="page"/>
      </w:r>
    </w:p>
    <w:p w14:paraId="2D2D2512" w14:textId="77777777" w:rsidR="003209E7" w:rsidRDefault="002B5A18">
      <w:pPr>
        <w:widowControl/>
        <w:spacing w:before="60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Таблица 3 –</w:t>
      </w:r>
      <w:r>
        <w:rPr>
          <w:sz w:val="28"/>
          <w:szCs w:val="28"/>
          <w:lang w:val="en-US"/>
        </w:rPr>
        <w:t>Product</w:t>
      </w:r>
      <w:r>
        <w:rPr>
          <w:sz w:val="28"/>
          <w:szCs w:val="28"/>
        </w:rPr>
        <w:t xml:space="preserve"> (</w:t>
      </w:r>
      <w:r>
        <w:rPr>
          <w:sz w:val="28"/>
          <w:szCs w:val="28"/>
        </w:rPr>
        <w:t>Лекарственные препараты</w:t>
      </w:r>
      <w:r>
        <w:rPr>
          <w:sz w:val="28"/>
          <w:szCs w:val="28"/>
        </w:rPr>
        <w:t>).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Продолжение</w:t>
      </w:r>
    </w:p>
    <w:p w14:paraId="37F3F523" w14:textId="77777777" w:rsidR="003209E7" w:rsidRDefault="002B5A18">
      <w:pPr>
        <w:widowControl/>
        <w:spacing w:before="60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 таблице </w:t>
      </w:r>
      <w:r>
        <w:rPr>
          <w:sz w:val="28"/>
          <w:szCs w:val="28"/>
          <w:lang w:val="en-US"/>
        </w:rPr>
        <w:t>category</w:t>
      </w:r>
      <w:r>
        <w:rPr>
          <w:sz w:val="28"/>
          <w:szCs w:val="28"/>
        </w:rPr>
        <w:t xml:space="preserve"> записаны фармакотерапевтические группы. Табличная база данных приведена в таблице 4.</w:t>
      </w:r>
    </w:p>
    <w:p w14:paraId="25101223" w14:textId="77777777" w:rsidR="003209E7" w:rsidRDefault="002B5A18">
      <w:pPr>
        <w:widowControl/>
        <w:spacing w:before="600" w:line="360" w:lineRule="auto"/>
        <w:jc w:val="both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70528" behindDoc="0" locked="0" layoutInCell="1" allowOverlap="1" wp14:anchorId="08255380" wp14:editId="1B010B60">
                <wp:simplePos x="0" y="0"/>
                <wp:positionH relativeFrom="page">
                  <wp:posOffset>719999</wp:posOffset>
                </wp:positionH>
                <wp:positionV relativeFrom="page">
                  <wp:posOffset>1114479</wp:posOffset>
                </wp:positionV>
                <wp:extent cx="6470151" cy="228600"/>
                <wp:effectExtent l="0" t="0" r="0" b="0"/>
                <wp:wrapTopAndBottom distT="152400" distB="152400"/>
                <wp:docPr id="107374183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0151" cy="228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10194" w:type="dxa"/>
                              <w:tblInd w:w="5" w:type="dxa"/>
                              <w:tblBorders>
                                <w:top w:val="single" w:sz="8" w:space="0" w:color="FFFFFF"/>
                                <w:left w:val="single" w:sz="8" w:space="0" w:color="FFFFFF"/>
                                <w:bottom w:val="single" w:sz="8" w:space="0" w:color="FFFFFF"/>
                                <w:right w:val="single" w:sz="8" w:space="0" w:color="FFFFFF"/>
                                <w:insideH w:val="single" w:sz="8" w:space="0" w:color="FFFFFF"/>
                                <w:insideV w:val="single" w:sz="8" w:space="0" w:color="FFFFFF"/>
                              </w:tblBorders>
                              <w:shd w:val="clear" w:color="auto" w:fill="CDD4E9"/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981"/>
                              <w:gridCol w:w="2250"/>
                              <w:gridCol w:w="1921"/>
                              <w:gridCol w:w="2010"/>
                              <w:gridCol w:w="2032"/>
                            </w:tblGrid>
                            <w:tr w:rsidR="003209E7" w14:paraId="629157D5" w14:textId="77777777">
                              <w:tblPrEx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600"/>
                              </w:trPr>
                              <w:tc>
                                <w:tcPr>
                                  <w:tcW w:w="198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C9C9C9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3197149E" w14:textId="77777777" w:rsidR="003209E7" w:rsidRDefault="002B5A18">
                                  <w:pPr>
                                    <w:pStyle w:val="ab"/>
                                    <w:widowControl/>
                                    <w:spacing w:after="0"/>
                                    <w:jc w:val="center"/>
                                  </w:pPr>
                                  <w:r>
                                    <w:rPr>
                                      <w:i w:val="0"/>
                                      <w:iCs w:val="0"/>
                                      <w:color w:val="000000"/>
                                      <w:sz w:val="24"/>
                                      <w:szCs w:val="24"/>
                                      <w:u w:color="000000"/>
                                    </w:rPr>
                                    <w:t>Название поля</w:t>
                                  </w:r>
                                </w:p>
                              </w:tc>
                              <w:tc>
                                <w:tcPr>
                                  <w:tcW w:w="225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C9C9C9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0BFEB909" w14:textId="77777777" w:rsidR="003209E7" w:rsidRDefault="002B5A18">
                                  <w:pPr>
                                    <w:pStyle w:val="ab"/>
                                    <w:widowControl/>
                                    <w:spacing w:after="0"/>
                                    <w:jc w:val="center"/>
                                  </w:pPr>
                                  <w:r>
                                    <w:rPr>
                                      <w:i w:val="0"/>
                                      <w:iCs w:val="0"/>
                                      <w:color w:val="000000"/>
                                      <w:sz w:val="24"/>
                                      <w:szCs w:val="24"/>
                                      <w:u w:color="000000"/>
                                    </w:rPr>
                                    <w:t>Идентификатор поля</w:t>
                                  </w:r>
                                </w:p>
                              </w:tc>
                              <w:tc>
                                <w:tcPr>
                                  <w:tcW w:w="1921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C9C9C9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460D3442" w14:textId="77777777" w:rsidR="003209E7" w:rsidRDefault="002B5A18">
                                  <w:pPr>
                                    <w:pStyle w:val="ab"/>
                                    <w:widowControl/>
                                    <w:spacing w:after="0"/>
                                    <w:jc w:val="center"/>
                                  </w:pPr>
                                  <w:r>
                                    <w:rPr>
                                      <w:i w:val="0"/>
                                      <w:iCs w:val="0"/>
                                      <w:color w:val="000000"/>
                                      <w:sz w:val="24"/>
                                      <w:szCs w:val="24"/>
                                      <w:u w:color="000000"/>
                                    </w:rPr>
                                    <w:t>Тип поля</w:t>
                                  </w:r>
                                </w:p>
                              </w:tc>
                              <w:tc>
                                <w:tcPr>
                                  <w:tcW w:w="201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C9C9C9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039AA557" w14:textId="77777777" w:rsidR="003209E7" w:rsidRDefault="002B5A18">
                                  <w:pPr>
                                    <w:pStyle w:val="ab"/>
                                    <w:widowControl/>
                                    <w:spacing w:after="0"/>
                                    <w:jc w:val="center"/>
                                  </w:pPr>
                                  <w:r>
                                    <w:rPr>
                                      <w:i w:val="0"/>
                                      <w:iCs w:val="0"/>
                                      <w:color w:val="000000"/>
                                      <w:sz w:val="24"/>
                                      <w:szCs w:val="24"/>
                                      <w:u w:color="000000"/>
                                    </w:rPr>
                                    <w:t>Разрешения NULL</w:t>
                                  </w:r>
                                </w:p>
                              </w:tc>
                              <w:tc>
                                <w:tcPr>
                                  <w:tcW w:w="2032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C9C9C9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5EC5BA85" w14:textId="77777777" w:rsidR="003209E7" w:rsidRDefault="002B5A18">
                                  <w:pPr>
                                    <w:pStyle w:val="ab"/>
                                    <w:widowControl/>
                                    <w:spacing w:after="0"/>
                                    <w:jc w:val="center"/>
                                  </w:pPr>
                                  <w:r>
                                    <w:rPr>
                                      <w:i w:val="0"/>
                                      <w:iCs w:val="0"/>
                                      <w:color w:val="000000"/>
                                      <w:sz w:val="24"/>
                                      <w:szCs w:val="24"/>
                                      <w:u w:color="000000"/>
                                    </w:rPr>
                                    <w:t>Комментарий</w:t>
                                  </w:r>
                                </w:p>
                              </w:tc>
                            </w:tr>
                            <w:tr w:rsidR="003209E7" w14:paraId="3B22B1C5" w14:textId="77777777">
                              <w:tblPrEx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623"/>
                              </w:trPr>
                              <w:tc>
                                <w:tcPr>
                                  <w:tcW w:w="198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7CE36635" w14:textId="77777777" w:rsidR="003209E7" w:rsidRDefault="002B5A18">
                                  <w:pPr>
                                    <w:widowControl/>
                                    <w:spacing w:line="259" w:lineRule="auto"/>
                                  </w:pPr>
                                  <w:r>
                                    <w:rPr>
                                      <w:sz w:val="24"/>
                                      <w:szCs w:val="24"/>
                                    </w:rPr>
                                    <w:t>Условия хранения</w:t>
                                  </w:r>
                                </w:p>
                              </w:tc>
                              <w:tc>
                                <w:tcPr>
                                  <w:tcW w:w="225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3AD50BAC" w14:textId="77777777" w:rsidR="003209E7" w:rsidRDefault="002B5A18">
                                  <w:pPr>
                                    <w:widowControl/>
                                    <w:jc w:val="both"/>
                                  </w:pPr>
                                  <w:r>
                                    <w:rPr>
                                      <w:sz w:val="24"/>
                                      <w:szCs w:val="24"/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StorageConditions</w:t>
                                  </w:r>
                                </w:p>
                              </w:tc>
                              <w:tc>
                                <w:tcPr>
                                  <w:tcW w:w="1921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1A2D8840" w14:textId="77777777" w:rsidR="003209E7" w:rsidRDefault="002B5A18">
                                  <w:pPr>
                                    <w:pStyle w:val="ab"/>
                                    <w:widowControl/>
                                    <w:spacing w:after="0"/>
                                    <w:jc w:val="both"/>
                                  </w:pPr>
                                  <w:r>
                                    <w:rPr>
                                      <w:i w:val="0"/>
                                      <w:iCs w:val="0"/>
                                      <w:color w:val="000000"/>
                                      <w:sz w:val="24"/>
                                      <w:szCs w:val="24"/>
                                      <w:u w:color="000000"/>
                                      <w:lang w:val="en-US"/>
                                    </w:rPr>
                                    <w:t>nvarchar(1000)</w:t>
                                  </w:r>
                                </w:p>
                              </w:tc>
                              <w:tc>
                                <w:tcPr>
                                  <w:tcW w:w="201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5FD0ACA8" w14:textId="77777777" w:rsidR="003209E7" w:rsidRDefault="002B5A18">
                                  <w:pPr>
                                    <w:widowControl/>
                                    <w:jc w:val="center"/>
                                  </w:pPr>
                                  <w:r>
                                    <w:rPr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Not</w:t>
                                  </w:r>
                                </w:p>
                              </w:tc>
                              <w:tc>
                                <w:tcPr>
                                  <w:tcW w:w="2032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637C85B7" w14:textId="77777777" w:rsidR="003209E7" w:rsidRDefault="003209E7"/>
                              </w:tc>
                            </w:tr>
                            <w:tr w:rsidR="003209E7" w14:paraId="3A5D65C7" w14:textId="77777777">
                              <w:tblPrEx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300"/>
                              </w:trPr>
                              <w:tc>
                                <w:tcPr>
                                  <w:tcW w:w="198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3D0AA8CF" w14:textId="77777777" w:rsidR="003209E7" w:rsidRDefault="002B5A18">
                                  <w:pPr>
                                    <w:widowControl/>
                                    <w:spacing w:line="259" w:lineRule="auto"/>
                                  </w:pPr>
                                  <w:r>
                                    <w:rPr>
                                      <w:sz w:val="24"/>
                                      <w:szCs w:val="24"/>
                                    </w:rPr>
                                    <w:t>Дата выпуска</w:t>
                                  </w:r>
                                </w:p>
                              </w:tc>
                              <w:tc>
                                <w:tcPr>
                                  <w:tcW w:w="225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5CFAE9A9" w14:textId="77777777" w:rsidR="003209E7" w:rsidRDefault="002B5A18">
                                  <w:pPr>
                                    <w:widowControl/>
                                    <w:jc w:val="both"/>
                                  </w:pPr>
                                  <w:r>
                                    <w:rPr>
                                      <w:sz w:val="24"/>
                                      <w:szCs w:val="24"/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ReleaseDate</w:t>
                                  </w:r>
                                </w:p>
                              </w:tc>
                              <w:tc>
                                <w:tcPr>
                                  <w:tcW w:w="1921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20E2D7C8" w14:textId="77777777" w:rsidR="003209E7" w:rsidRDefault="002B5A18">
                                  <w:pPr>
                                    <w:widowControl/>
                                    <w:jc w:val="center"/>
                                  </w:pPr>
                                  <w:r>
                                    <w:rPr>
                                      <w:sz w:val="24"/>
                                      <w:szCs w:val="24"/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Date</w:t>
                                  </w:r>
                                </w:p>
                              </w:tc>
                              <w:tc>
                                <w:tcPr>
                                  <w:tcW w:w="201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397CCFE6" w14:textId="77777777" w:rsidR="003209E7" w:rsidRDefault="002B5A18">
                                  <w:pPr>
                                    <w:widowControl/>
                                    <w:jc w:val="center"/>
                                  </w:pPr>
                                  <w:r>
                                    <w:rPr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Not</w:t>
                                  </w:r>
                                </w:p>
                              </w:tc>
                              <w:tc>
                                <w:tcPr>
                                  <w:tcW w:w="2032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044085E5" w14:textId="77777777" w:rsidR="003209E7" w:rsidRDefault="003209E7"/>
                              </w:tc>
                            </w:tr>
                            <w:tr w:rsidR="003209E7" w14:paraId="47162132" w14:textId="77777777">
                              <w:tblPrEx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300"/>
                              </w:trPr>
                              <w:tc>
                                <w:tcPr>
                                  <w:tcW w:w="198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2C1656FD" w14:textId="77777777" w:rsidR="003209E7" w:rsidRDefault="002B5A18">
                                  <w:pPr>
                                    <w:widowControl/>
                                    <w:spacing w:line="259" w:lineRule="auto"/>
                                  </w:pPr>
                                  <w:r>
                                    <w:rPr>
                                      <w:sz w:val="24"/>
                                      <w:szCs w:val="24"/>
                                    </w:rPr>
                                    <w:t>Срок годности</w:t>
                                  </w:r>
                                </w:p>
                              </w:tc>
                              <w:tc>
                                <w:tcPr>
                                  <w:tcW w:w="225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7013FDA0" w14:textId="77777777" w:rsidR="003209E7" w:rsidRDefault="002B5A18">
                                  <w:pPr>
                                    <w:widowControl/>
                                    <w:jc w:val="both"/>
                                  </w:pPr>
                                  <w:r>
                                    <w:rPr>
                                      <w:sz w:val="24"/>
                                      <w:szCs w:val="24"/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ExpirationDate</w:t>
                                  </w:r>
                                </w:p>
                              </w:tc>
                              <w:tc>
                                <w:tcPr>
                                  <w:tcW w:w="1921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49F5DB89" w14:textId="77777777" w:rsidR="003209E7" w:rsidRDefault="002B5A18">
                                  <w:pPr>
                                    <w:widowControl/>
                                    <w:jc w:val="center"/>
                                  </w:pPr>
                                  <w:r>
                                    <w:rPr>
                                      <w:sz w:val="24"/>
                                      <w:szCs w:val="24"/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Date</w:t>
                                  </w:r>
                                </w:p>
                              </w:tc>
                              <w:tc>
                                <w:tcPr>
                                  <w:tcW w:w="201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77F3ECB6" w14:textId="77777777" w:rsidR="003209E7" w:rsidRDefault="002B5A18">
                                  <w:pPr>
                                    <w:widowControl/>
                                    <w:jc w:val="center"/>
                                  </w:pPr>
                                  <w:r>
                                    <w:rPr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Not</w:t>
                                  </w:r>
                                </w:p>
                              </w:tc>
                              <w:tc>
                                <w:tcPr>
                                  <w:tcW w:w="2032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63CCE911" w14:textId="77777777" w:rsidR="003209E7" w:rsidRDefault="003209E7"/>
                              </w:tc>
                            </w:tr>
                            <w:tr w:rsidR="003209E7" w14:paraId="3EFF8981" w14:textId="77777777">
                              <w:tblPrEx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623"/>
                              </w:trPr>
                              <w:tc>
                                <w:tcPr>
                                  <w:tcW w:w="198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370443D8" w14:textId="77777777" w:rsidR="003209E7" w:rsidRDefault="002B5A18">
                                  <w:pPr>
                                    <w:widowControl/>
                                    <w:spacing w:line="259" w:lineRule="auto"/>
                                  </w:pPr>
                                  <w:r>
                                    <w:rPr>
                                      <w:sz w:val="24"/>
                                      <w:szCs w:val="24"/>
                                    </w:rPr>
                                    <w:t>Условия отпуска из аптек</w:t>
                                  </w:r>
                                </w:p>
                              </w:tc>
                              <w:tc>
                                <w:tcPr>
                                  <w:tcW w:w="225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39AB96A7" w14:textId="77777777" w:rsidR="003209E7" w:rsidRDefault="002B5A18">
                                  <w:pPr>
                                    <w:widowControl/>
                                    <w:jc w:val="both"/>
                                  </w:pPr>
                                  <w:r>
                                    <w:rPr>
                                      <w:sz w:val="24"/>
                                      <w:szCs w:val="24"/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IdRecipe</w:t>
                                  </w:r>
                                </w:p>
                              </w:tc>
                              <w:tc>
                                <w:tcPr>
                                  <w:tcW w:w="1921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06BF4EB3" w14:textId="77777777" w:rsidR="003209E7" w:rsidRDefault="002B5A18">
                                  <w:pPr>
                                    <w:widowControl/>
                                    <w:jc w:val="center"/>
                                  </w:pPr>
                                  <w:r>
                                    <w:rPr>
                                      <w:sz w:val="24"/>
                                      <w:szCs w:val="24"/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Int</w:t>
                                  </w:r>
                                </w:p>
                              </w:tc>
                              <w:tc>
                                <w:tcPr>
                                  <w:tcW w:w="201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743AEE2F" w14:textId="77777777" w:rsidR="003209E7" w:rsidRDefault="002B5A18">
                                  <w:pPr>
                                    <w:widowControl/>
                                    <w:jc w:val="center"/>
                                  </w:pPr>
                                  <w:r>
                                    <w:rPr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Not</w:t>
                                  </w:r>
                                </w:p>
                              </w:tc>
                              <w:tc>
                                <w:tcPr>
                                  <w:tcW w:w="2032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13D07404" w14:textId="77777777" w:rsidR="003209E7" w:rsidRDefault="002B5A18">
                                  <w:pPr>
                                    <w:widowControl/>
                                    <w:jc w:val="both"/>
                                  </w:pPr>
                                  <w:r>
                                    <w:rPr>
                                      <w:sz w:val="24"/>
                                      <w:szCs w:val="24"/>
                                    </w:rPr>
                                    <w:t xml:space="preserve">Внешний ключ к таблице 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Recipe</w:t>
                                  </w:r>
                                </w:p>
                              </w:tc>
                            </w:tr>
                            <w:tr w:rsidR="003209E7" w14:paraId="680EF25A" w14:textId="77777777">
                              <w:tblPrEx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623"/>
                              </w:trPr>
                              <w:tc>
                                <w:tcPr>
                                  <w:tcW w:w="198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6C4B01B6" w14:textId="77777777" w:rsidR="003209E7" w:rsidRDefault="002B5A18">
                                  <w:pPr>
                                    <w:widowControl/>
                                    <w:spacing w:line="259" w:lineRule="auto"/>
                                  </w:pPr>
                                  <w:r>
                                    <w:rPr>
                                      <w:sz w:val="24"/>
                                      <w:szCs w:val="24"/>
                                    </w:rPr>
                                    <w:t>Количество на складе</w:t>
                                  </w:r>
                                </w:p>
                              </w:tc>
                              <w:tc>
                                <w:tcPr>
                                  <w:tcW w:w="225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148D99E2" w14:textId="77777777" w:rsidR="003209E7" w:rsidRDefault="002B5A18">
                                  <w:pPr>
                                    <w:widowControl/>
                                    <w:jc w:val="both"/>
                                  </w:pPr>
                                  <w:r>
                                    <w:rPr>
                                      <w:sz w:val="24"/>
                                      <w:szCs w:val="24"/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Quantity</w:t>
                                  </w:r>
                                </w:p>
                              </w:tc>
                              <w:tc>
                                <w:tcPr>
                                  <w:tcW w:w="1921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175522D5" w14:textId="77777777" w:rsidR="003209E7" w:rsidRDefault="002B5A18">
                                  <w:pPr>
                                    <w:widowControl/>
                                    <w:jc w:val="center"/>
                                  </w:pPr>
                                  <w:r>
                                    <w:rPr>
                                      <w:sz w:val="24"/>
                                      <w:szCs w:val="24"/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Int</w:t>
                                  </w:r>
                                </w:p>
                              </w:tc>
                              <w:tc>
                                <w:tcPr>
                                  <w:tcW w:w="201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382613E8" w14:textId="77777777" w:rsidR="003209E7" w:rsidRDefault="002B5A18">
                                  <w:pPr>
                                    <w:widowControl/>
                                    <w:jc w:val="center"/>
                                  </w:pPr>
                                  <w:r>
                                    <w:rPr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Not</w:t>
                                  </w:r>
                                </w:p>
                              </w:tc>
                              <w:tc>
                                <w:tcPr>
                                  <w:tcW w:w="2032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27D66C8C" w14:textId="77777777" w:rsidR="003209E7" w:rsidRDefault="003209E7"/>
                              </w:tc>
                            </w:tr>
                            <w:tr w:rsidR="003209E7" w14:paraId="2C081B2C" w14:textId="77777777">
                              <w:tblPrEx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300"/>
                              </w:trPr>
                              <w:tc>
                                <w:tcPr>
                                  <w:tcW w:w="198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20744914" w14:textId="77777777" w:rsidR="003209E7" w:rsidRDefault="002B5A18">
                                  <w:pPr>
                                    <w:widowControl/>
                                    <w:jc w:val="both"/>
                                  </w:pPr>
                                  <w:r>
                                    <w:rPr>
                                      <w:sz w:val="24"/>
                                      <w:szCs w:val="24"/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Цена за единицу</w:t>
                                  </w:r>
                                </w:p>
                              </w:tc>
                              <w:tc>
                                <w:tcPr>
                                  <w:tcW w:w="225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28244AB3" w14:textId="77777777" w:rsidR="003209E7" w:rsidRDefault="002B5A18">
                                  <w:pPr>
                                    <w:widowControl/>
                                    <w:jc w:val="both"/>
                                  </w:pPr>
                                  <w:r>
                                    <w:rPr>
                                      <w:sz w:val="24"/>
                                      <w:szCs w:val="24"/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921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135284FB" w14:textId="77777777" w:rsidR="003209E7" w:rsidRDefault="002B5A18">
                                  <w:pPr>
                                    <w:widowControl/>
                                    <w:jc w:val="center"/>
                                  </w:pPr>
                                  <w:r>
                                    <w:rPr>
                                      <w:sz w:val="24"/>
                                      <w:szCs w:val="24"/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decimal(7,2)</w:t>
                                  </w:r>
                                </w:p>
                              </w:tc>
                              <w:tc>
                                <w:tcPr>
                                  <w:tcW w:w="201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5FC43D64" w14:textId="77777777" w:rsidR="003209E7" w:rsidRDefault="002B5A18">
                                  <w:pPr>
                                    <w:widowControl/>
                                    <w:jc w:val="center"/>
                                  </w:pPr>
                                  <w:r>
                                    <w:rPr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Not</w:t>
                                  </w:r>
                                </w:p>
                              </w:tc>
                              <w:tc>
                                <w:tcPr>
                                  <w:tcW w:w="2032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0674059D" w14:textId="77777777" w:rsidR="003209E7" w:rsidRDefault="003209E7"/>
                              </w:tc>
                            </w:tr>
                          </w:tbl>
                          <w:p w14:paraId="4E07373B" w14:textId="77777777" w:rsidR="00000000" w:rsidRDefault="002B5A18"/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255380" id="officeArt object" o:spid="_x0000_s1026" style="position:absolute;left:0;text-align:left;margin-left:56.7pt;margin-top:87.75pt;width:509.45pt;height:18pt;z-index:251670528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" filled="f" stroked="f">
                <v:textbox style="mso-fit-shape-to-text:t" inset="0,0,0,0">
                  <w:txbxContent>
                    <w:tbl>
                      <w:tblPr>
                        <w:tblStyle w:val="TableNormal"/>
                        <w:tblW w:w="10194" w:type="dxa"/>
                        <w:tblInd w:w="5" w:type="dxa"/>
                        <w:tbl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  <w:insideH w:val="single" w:sz="8" w:space="0" w:color="FFFFFF"/>
                          <w:insideV w:val="single" w:sz="8" w:space="0" w:color="FFFFFF"/>
                        </w:tblBorders>
                        <w:shd w:val="clear" w:color="auto" w:fill="CDD4E9"/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981"/>
                        <w:gridCol w:w="2250"/>
                        <w:gridCol w:w="1921"/>
                        <w:gridCol w:w="2010"/>
                        <w:gridCol w:w="2032"/>
                      </w:tblGrid>
                      <w:tr w:rsidR="003209E7" w14:paraId="629157D5" w14:textId="77777777">
                        <w:tblPrEx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600"/>
                        </w:trPr>
                        <w:tc>
                          <w:tcPr>
                            <w:tcW w:w="198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C9C9C9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3197149E" w14:textId="77777777" w:rsidR="003209E7" w:rsidRDefault="002B5A18">
                            <w:pPr>
                              <w:pStyle w:val="ab"/>
                              <w:widowControl/>
                              <w:spacing w:after="0"/>
                              <w:jc w:val="center"/>
                            </w:pPr>
                            <w:r>
                              <w:rPr>
                                <w:i w:val="0"/>
                                <w:iCs w:val="0"/>
                                <w:color w:val="000000"/>
                                <w:sz w:val="24"/>
                                <w:szCs w:val="24"/>
                                <w:u w:color="000000"/>
                              </w:rPr>
                              <w:t>Название поля</w:t>
                            </w:r>
                          </w:p>
                        </w:tc>
                        <w:tc>
                          <w:tcPr>
                            <w:tcW w:w="225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C9C9C9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0BFEB909" w14:textId="77777777" w:rsidR="003209E7" w:rsidRDefault="002B5A18">
                            <w:pPr>
                              <w:pStyle w:val="ab"/>
                              <w:widowControl/>
                              <w:spacing w:after="0"/>
                              <w:jc w:val="center"/>
                            </w:pPr>
                            <w:r>
                              <w:rPr>
                                <w:i w:val="0"/>
                                <w:iCs w:val="0"/>
                                <w:color w:val="000000"/>
                                <w:sz w:val="24"/>
                                <w:szCs w:val="24"/>
                                <w:u w:color="000000"/>
                              </w:rPr>
                              <w:t>Идентификатор поля</w:t>
                            </w:r>
                          </w:p>
                        </w:tc>
                        <w:tc>
                          <w:tcPr>
                            <w:tcW w:w="1921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C9C9C9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460D3442" w14:textId="77777777" w:rsidR="003209E7" w:rsidRDefault="002B5A18">
                            <w:pPr>
                              <w:pStyle w:val="ab"/>
                              <w:widowControl/>
                              <w:spacing w:after="0"/>
                              <w:jc w:val="center"/>
                            </w:pPr>
                            <w:r>
                              <w:rPr>
                                <w:i w:val="0"/>
                                <w:iCs w:val="0"/>
                                <w:color w:val="000000"/>
                                <w:sz w:val="24"/>
                                <w:szCs w:val="24"/>
                                <w:u w:color="000000"/>
                              </w:rPr>
                              <w:t>Тип поля</w:t>
                            </w:r>
                          </w:p>
                        </w:tc>
                        <w:tc>
                          <w:tcPr>
                            <w:tcW w:w="201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C9C9C9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039AA557" w14:textId="77777777" w:rsidR="003209E7" w:rsidRDefault="002B5A18">
                            <w:pPr>
                              <w:pStyle w:val="ab"/>
                              <w:widowControl/>
                              <w:spacing w:after="0"/>
                              <w:jc w:val="center"/>
                            </w:pPr>
                            <w:r>
                              <w:rPr>
                                <w:i w:val="0"/>
                                <w:iCs w:val="0"/>
                                <w:color w:val="000000"/>
                                <w:sz w:val="24"/>
                                <w:szCs w:val="24"/>
                                <w:u w:color="000000"/>
                              </w:rPr>
                              <w:t>Разрешения NULL</w:t>
                            </w:r>
                          </w:p>
                        </w:tc>
                        <w:tc>
                          <w:tcPr>
                            <w:tcW w:w="2032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C9C9C9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5EC5BA85" w14:textId="77777777" w:rsidR="003209E7" w:rsidRDefault="002B5A18">
                            <w:pPr>
                              <w:pStyle w:val="ab"/>
                              <w:widowControl/>
                              <w:spacing w:after="0"/>
                              <w:jc w:val="center"/>
                            </w:pPr>
                            <w:r>
                              <w:rPr>
                                <w:i w:val="0"/>
                                <w:iCs w:val="0"/>
                                <w:color w:val="000000"/>
                                <w:sz w:val="24"/>
                                <w:szCs w:val="24"/>
                                <w:u w:color="000000"/>
                              </w:rPr>
                              <w:t>Комментарий</w:t>
                            </w:r>
                          </w:p>
                        </w:tc>
                      </w:tr>
                      <w:tr w:rsidR="003209E7" w14:paraId="3B22B1C5" w14:textId="77777777">
                        <w:tblPrEx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623"/>
                        </w:trPr>
                        <w:tc>
                          <w:tcPr>
                            <w:tcW w:w="198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7CE36635" w14:textId="77777777" w:rsidR="003209E7" w:rsidRDefault="002B5A18">
                            <w:pPr>
                              <w:widowControl/>
                              <w:spacing w:line="259" w:lineRule="auto"/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Условия хранения</w:t>
                            </w:r>
                          </w:p>
                        </w:tc>
                        <w:tc>
                          <w:tcPr>
                            <w:tcW w:w="225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3AD50BAC" w14:textId="77777777" w:rsidR="003209E7" w:rsidRDefault="002B5A18">
                            <w:pPr>
                              <w:widowControl/>
                              <w:jc w:val="both"/>
                            </w:pPr>
                            <w:r>
                              <w:rPr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StorageConditions</w:t>
                            </w:r>
                          </w:p>
                        </w:tc>
                        <w:tc>
                          <w:tcPr>
                            <w:tcW w:w="1921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1A2D8840" w14:textId="77777777" w:rsidR="003209E7" w:rsidRDefault="002B5A18">
                            <w:pPr>
                              <w:pStyle w:val="ab"/>
                              <w:widowControl/>
                              <w:spacing w:after="0"/>
                              <w:jc w:val="both"/>
                            </w:pPr>
                            <w:r>
                              <w:rPr>
                                <w:i w:val="0"/>
                                <w:iCs w:val="0"/>
                                <w:color w:val="000000"/>
                                <w:sz w:val="24"/>
                                <w:szCs w:val="24"/>
                                <w:u w:color="000000"/>
                                <w:lang w:val="en-US"/>
                              </w:rPr>
                              <w:t>nvarchar(1000)</w:t>
                            </w:r>
                          </w:p>
                        </w:tc>
                        <w:tc>
                          <w:tcPr>
                            <w:tcW w:w="201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5FD0ACA8" w14:textId="77777777" w:rsidR="003209E7" w:rsidRDefault="002B5A18">
                            <w:pPr>
                              <w:widowControl/>
                              <w:jc w:val="center"/>
                            </w:pPr>
                            <w:r>
                              <w:rPr>
                                <w14:textOutline w14:w="0" w14:cap="flat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Not</w:t>
                            </w:r>
                          </w:p>
                        </w:tc>
                        <w:tc>
                          <w:tcPr>
                            <w:tcW w:w="2032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637C85B7" w14:textId="77777777" w:rsidR="003209E7" w:rsidRDefault="003209E7"/>
                        </w:tc>
                      </w:tr>
                      <w:tr w:rsidR="003209E7" w14:paraId="3A5D65C7" w14:textId="77777777">
                        <w:tblPrEx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300"/>
                        </w:trPr>
                        <w:tc>
                          <w:tcPr>
                            <w:tcW w:w="198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3D0AA8CF" w14:textId="77777777" w:rsidR="003209E7" w:rsidRDefault="002B5A18">
                            <w:pPr>
                              <w:widowControl/>
                              <w:spacing w:line="259" w:lineRule="auto"/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Дата выпуска</w:t>
                            </w:r>
                          </w:p>
                        </w:tc>
                        <w:tc>
                          <w:tcPr>
                            <w:tcW w:w="225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5CFAE9A9" w14:textId="77777777" w:rsidR="003209E7" w:rsidRDefault="002B5A18">
                            <w:pPr>
                              <w:widowControl/>
                              <w:jc w:val="both"/>
                            </w:pPr>
                            <w:r>
                              <w:rPr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ReleaseDate</w:t>
                            </w:r>
                          </w:p>
                        </w:tc>
                        <w:tc>
                          <w:tcPr>
                            <w:tcW w:w="1921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20E2D7C8" w14:textId="77777777" w:rsidR="003209E7" w:rsidRDefault="002B5A18">
                            <w:pPr>
                              <w:widowControl/>
                              <w:jc w:val="center"/>
                            </w:pPr>
                            <w:r>
                              <w:rPr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Date</w:t>
                            </w:r>
                          </w:p>
                        </w:tc>
                        <w:tc>
                          <w:tcPr>
                            <w:tcW w:w="201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397CCFE6" w14:textId="77777777" w:rsidR="003209E7" w:rsidRDefault="002B5A18">
                            <w:pPr>
                              <w:widowControl/>
                              <w:jc w:val="center"/>
                            </w:pPr>
                            <w:r>
                              <w:rPr>
                                <w14:textOutline w14:w="0" w14:cap="flat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Not</w:t>
                            </w:r>
                          </w:p>
                        </w:tc>
                        <w:tc>
                          <w:tcPr>
                            <w:tcW w:w="2032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044085E5" w14:textId="77777777" w:rsidR="003209E7" w:rsidRDefault="003209E7"/>
                        </w:tc>
                      </w:tr>
                      <w:tr w:rsidR="003209E7" w14:paraId="47162132" w14:textId="77777777">
                        <w:tblPrEx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300"/>
                        </w:trPr>
                        <w:tc>
                          <w:tcPr>
                            <w:tcW w:w="198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2C1656FD" w14:textId="77777777" w:rsidR="003209E7" w:rsidRDefault="002B5A18">
                            <w:pPr>
                              <w:widowControl/>
                              <w:spacing w:line="259" w:lineRule="auto"/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Срок годности</w:t>
                            </w:r>
                          </w:p>
                        </w:tc>
                        <w:tc>
                          <w:tcPr>
                            <w:tcW w:w="225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7013FDA0" w14:textId="77777777" w:rsidR="003209E7" w:rsidRDefault="002B5A18">
                            <w:pPr>
                              <w:widowControl/>
                              <w:jc w:val="both"/>
                            </w:pPr>
                            <w:r>
                              <w:rPr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ExpirationDate</w:t>
                            </w:r>
                          </w:p>
                        </w:tc>
                        <w:tc>
                          <w:tcPr>
                            <w:tcW w:w="1921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49F5DB89" w14:textId="77777777" w:rsidR="003209E7" w:rsidRDefault="002B5A18">
                            <w:pPr>
                              <w:widowControl/>
                              <w:jc w:val="center"/>
                            </w:pPr>
                            <w:r>
                              <w:rPr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Date</w:t>
                            </w:r>
                          </w:p>
                        </w:tc>
                        <w:tc>
                          <w:tcPr>
                            <w:tcW w:w="201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77F3ECB6" w14:textId="77777777" w:rsidR="003209E7" w:rsidRDefault="002B5A18">
                            <w:pPr>
                              <w:widowControl/>
                              <w:jc w:val="center"/>
                            </w:pPr>
                            <w:r>
                              <w:rPr>
                                <w14:textOutline w14:w="0" w14:cap="flat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Not</w:t>
                            </w:r>
                          </w:p>
                        </w:tc>
                        <w:tc>
                          <w:tcPr>
                            <w:tcW w:w="2032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63CCE911" w14:textId="77777777" w:rsidR="003209E7" w:rsidRDefault="003209E7"/>
                        </w:tc>
                      </w:tr>
                      <w:tr w:rsidR="003209E7" w14:paraId="3EFF8981" w14:textId="77777777">
                        <w:tblPrEx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623"/>
                        </w:trPr>
                        <w:tc>
                          <w:tcPr>
                            <w:tcW w:w="198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370443D8" w14:textId="77777777" w:rsidR="003209E7" w:rsidRDefault="002B5A18">
                            <w:pPr>
                              <w:widowControl/>
                              <w:spacing w:line="259" w:lineRule="auto"/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Условия отпуска из аптек</w:t>
                            </w:r>
                          </w:p>
                        </w:tc>
                        <w:tc>
                          <w:tcPr>
                            <w:tcW w:w="225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39AB96A7" w14:textId="77777777" w:rsidR="003209E7" w:rsidRDefault="002B5A18">
                            <w:pPr>
                              <w:widowControl/>
                              <w:jc w:val="both"/>
                            </w:pPr>
                            <w:r>
                              <w:rPr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IdRecipe</w:t>
                            </w:r>
                          </w:p>
                        </w:tc>
                        <w:tc>
                          <w:tcPr>
                            <w:tcW w:w="1921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06BF4EB3" w14:textId="77777777" w:rsidR="003209E7" w:rsidRDefault="002B5A18">
                            <w:pPr>
                              <w:widowControl/>
                              <w:jc w:val="center"/>
                            </w:pPr>
                            <w:r>
                              <w:rPr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Int</w:t>
                            </w:r>
                          </w:p>
                        </w:tc>
                        <w:tc>
                          <w:tcPr>
                            <w:tcW w:w="201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743AEE2F" w14:textId="77777777" w:rsidR="003209E7" w:rsidRDefault="002B5A18">
                            <w:pPr>
                              <w:widowControl/>
                              <w:jc w:val="center"/>
                            </w:pPr>
                            <w:r>
                              <w:rPr>
                                <w14:textOutline w14:w="0" w14:cap="flat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Not</w:t>
                            </w:r>
                          </w:p>
                        </w:tc>
                        <w:tc>
                          <w:tcPr>
                            <w:tcW w:w="2032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13D07404" w14:textId="77777777" w:rsidR="003209E7" w:rsidRDefault="002B5A18">
                            <w:pPr>
                              <w:widowControl/>
                              <w:jc w:val="both"/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Внешний ключ к таблице 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Recipe</w:t>
                            </w:r>
                          </w:p>
                        </w:tc>
                      </w:tr>
                      <w:tr w:rsidR="003209E7" w14:paraId="680EF25A" w14:textId="77777777">
                        <w:tblPrEx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623"/>
                        </w:trPr>
                        <w:tc>
                          <w:tcPr>
                            <w:tcW w:w="198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6C4B01B6" w14:textId="77777777" w:rsidR="003209E7" w:rsidRDefault="002B5A18">
                            <w:pPr>
                              <w:widowControl/>
                              <w:spacing w:line="259" w:lineRule="auto"/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Количество на складе</w:t>
                            </w:r>
                          </w:p>
                        </w:tc>
                        <w:tc>
                          <w:tcPr>
                            <w:tcW w:w="225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148D99E2" w14:textId="77777777" w:rsidR="003209E7" w:rsidRDefault="002B5A18">
                            <w:pPr>
                              <w:widowControl/>
                              <w:jc w:val="both"/>
                            </w:pPr>
                            <w:r>
                              <w:rPr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Quantity</w:t>
                            </w:r>
                          </w:p>
                        </w:tc>
                        <w:tc>
                          <w:tcPr>
                            <w:tcW w:w="1921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175522D5" w14:textId="77777777" w:rsidR="003209E7" w:rsidRDefault="002B5A18">
                            <w:pPr>
                              <w:widowControl/>
                              <w:jc w:val="center"/>
                            </w:pPr>
                            <w:r>
                              <w:rPr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Int</w:t>
                            </w:r>
                          </w:p>
                        </w:tc>
                        <w:tc>
                          <w:tcPr>
                            <w:tcW w:w="201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382613E8" w14:textId="77777777" w:rsidR="003209E7" w:rsidRDefault="002B5A18">
                            <w:pPr>
                              <w:widowControl/>
                              <w:jc w:val="center"/>
                            </w:pPr>
                            <w:r>
                              <w:rPr>
                                <w14:textOutline w14:w="0" w14:cap="flat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Not</w:t>
                            </w:r>
                          </w:p>
                        </w:tc>
                        <w:tc>
                          <w:tcPr>
                            <w:tcW w:w="2032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27D66C8C" w14:textId="77777777" w:rsidR="003209E7" w:rsidRDefault="003209E7"/>
                        </w:tc>
                      </w:tr>
                      <w:tr w:rsidR="003209E7" w14:paraId="2C081B2C" w14:textId="77777777">
                        <w:tblPrEx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300"/>
                        </w:trPr>
                        <w:tc>
                          <w:tcPr>
                            <w:tcW w:w="198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20744914" w14:textId="77777777" w:rsidR="003209E7" w:rsidRDefault="002B5A18">
                            <w:pPr>
                              <w:widowControl/>
                              <w:jc w:val="both"/>
                            </w:pPr>
                            <w:r>
                              <w:rPr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Цена за единицу</w:t>
                            </w:r>
                          </w:p>
                        </w:tc>
                        <w:tc>
                          <w:tcPr>
                            <w:tcW w:w="225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28244AB3" w14:textId="77777777" w:rsidR="003209E7" w:rsidRDefault="002B5A18">
                            <w:pPr>
                              <w:widowControl/>
                              <w:jc w:val="both"/>
                            </w:pPr>
                            <w:r>
                              <w:rPr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921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135284FB" w14:textId="77777777" w:rsidR="003209E7" w:rsidRDefault="002B5A18">
                            <w:pPr>
                              <w:widowControl/>
                              <w:jc w:val="center"/>
                            </w:pPr>
                            <w:r>
                              <w:rPr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decimal(7,2)</w:t>
                            </w:r>
                          </w:p>
                        </w:tc>
                        <w:tc>
                          <w:tcPr>
                            <w:tcW w:w="201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5FC43D64" w14:textId="77777777" w:rsidR="003209E7" w:rsidRDefault="002B5A18">
                            <w:pPr>
                              <w:widowControl/>
                              <w:jc w:val="center"/>
                            </w:pPr>
                            <w:r>
                              <w:rPr>
                                <w14:textOutline w14:w="0" w14:cap="flat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Not</w:t>
                            </w:r>
                          </w:p>
                        </w:tc>
                        <w:tc>
                          <w:tcPr>
                            <w:tcW w:w="2032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0674059D" w14:textId="77777777" w:rsidR="003209E7" w:rsidRDefault="003209E7"/>
                        </w:tc>
                      </w:tr>
                    </w:tbl>
                    <w:p w14:paraId="4E07373B" w14:textId="77777777" w:rsidR="00000000" w:rsidRDefault="002B5A18"/>
                  </w:txbxContent>
                </v:textbox>
                <w10:wrap type="topAndBottom" anchorx="page" anchory="page"/>
              </v:rect>
            </w:pict>
          </mc:Fallback>
        </mc:AlternateContent>
      </w:r>
      <w:r>
        <w:rPr>
          <w:sz w:val="28"/>
          <w:szCs w:val="28"/>
        </w:rPr>
        <w:t>Таблица 4 – С</w:t>
      </w:r>
      <w:r>
        <w:rPr>
          <w:sz w:val="28"/>
          <w:szCs w:val="28"/>
          <w:lang w:val="en-US"/>
        </w:rPr>
        <w:t>ategory</w:t>
      </w:r>
      <w:r>
        <w:rPr>
          <w:sz w:val="28"/>
          <w:szCs w:val="28"/>
        </w:rPr>
        <w:t xml:space="preserve"> (Фармакотерапевтическая группа).</w:t>
      </w:r>
    </w:p>
    <w:tbl>
      <w:tblPr>
        <w:tblStyle w:val="TableNormal"/>
        <w:tblW w:w="10194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981"/>
        <w:gridCol w:w="2250"/>
        <w:gridCol w:w="1921"/>
        <w:gridCol w:w="2010"/>
        <w:gridCol w:w="2032"/>
      </w:tblGrid>
      <w:tr w:rsidR="003209E7" w14:paraId="3B81383A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49B0F" w14:textId="77777777" w:rsidR="003209E7" w:rsidRDefault="002B5A18">
            <w:pPr>
              <w:pStyle w:val="ab"/>
              <w:widowControl/>
              <w:spacing w:after="0"/>
              <w:jc w:val="center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Название поля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0D8032" w14:textId="77777777" w:rsidR="003209E7" w:rsidRDefault="002B5A18">
            <w:pPr>
              <w:pStyle w:val="ab"/>
              <w:widowControl/>
              <w:spacing w:after="0"/>
              <w:jc w:val="center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Идентификатор поля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FBA774" w14:textId="77777777" w:rsidR="003209E7" w:rsidRDefault="002B5A18">
            <w:pPr>
              <w:pStyle w:val="ab"/>
              <w:widowControl/>
              <w:spacing w:after="0"/>
              <w:jc w:val="center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Тип поля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53C3D7" w14:textId="77777777" w:rsidR="003209E7" w:rsidRDefault="002B5A18">
            <w:pPr>
              <w:pStyle w:val="ab"/>
              <w:widowControl/>
              <w:spacing w:after="0"/>
              <w:jc w:val="center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Разрешения NULL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CD982" w14:textId="77777777" w:rsidR="003209E7" w:rsidRDefault="002B5A18">
            <w:pPr>
              <w:pStyle w:val="ab"/>
              <w:widowControl/>
              <w:spacing w:after="0"/>
              <w:jc w:val="center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Комментарий</w:t>
            </w:r>
          </w:p>
        </w:tc>
      </w:tr>
      <w:tr w:rsidR="003209E7" w14:paraId="32C4D12D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6E767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№ п/п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F84E8F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</w:rPr>
              <w:t>IdСategory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EA8C41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</w:rPr>
              <w:t>int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37E50" w14:textId="77777777" w:rsidR="003209E7" w:rsidRDefault="002B5A18">
            <w:pPr>
              <w:pStyle w:val="ab"/>
              <w:widowControl/>
              <w:spacing w:after="0"/>
              <w:jc w:val="center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Not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E1C810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</w:rPr>
              <w:t xml:space="preserve">Auto increment </w:t>
            </w:r>
          </w:p>
        </w:tc>
      </w:tr>
      <w:tr w:rsidR="003209E7" w14:paraId="4EB7295E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996A23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Название группы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89A2CB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</w:rPr>
              <w:t>NameСategory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373D09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</w:rPr>
              <w:t>nvarchar(30)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D3C56" w14:textId="77777777" w:rsidR="003209E7" w:rsidRDefault="002B5A18">
            <w:pPr>
              <w:pStyle w:val="ab"/>
              <w:widowControl/>
              <w:spacing w:after="0"/>
              <w:jc w:val="center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Not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70A6AD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Уникальный</w:t>
            </w:r>
          </w:p>
        </w:tc>
      </w:tr>
    </w:tbl>
    <w:p w14:paraId="63BAD1FD" w14:textId="77777777" w:rsidR="003209E7" w:rsidRDefault="002B5A18">
      <w:pPr>
        <w:widowControl/>
        <w:spacing w:before="60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 xml:space="preserve">В таблице </w:t>
      </w:r>
      <w:r>
        <w:rPr>
          <w:sz w:val="28"/>
          <w:szCs w:val="28"/>
          <w:lang w:val="en-US"/>
        </w:rPr>
        <w:t>manufacturer</w:t>
      </w:r>
      <w:r>
        <w:rPr>
          <w:sz w:val="28"/>
          <w:szCs w:val="28"/>
        </w:rPr>
        <w:t xml:space="preserve"> содержатся информация о производителях. Табличная база данных приведена в таблице 5.</w:t>
      </w:r>
    </w:p>
    <w:p w14:paraId="1116C4C2" w14:textId="77777777" w:rsidR="003209E7" w:rsidRDefault="002B5A18">
      <w:pPr>
        <w:widowControl/>
        <w:spacing w:before="600" w:line="360" w:lineRule="auto"/>
        <w:jc w:val="both"/>
      </w:pPr>
      <w:r>
        <w:rPr>
          <w:rFonts w:ascii="Arial Unicode MS" w:hAnsi="Arial Unicode MS"/>
          <w:sz w:val="28"/>
          <w:szCs w:val="28"/>
        </w:rPr>
        <w:br w:type="page"/>
      </w:r>
    </w:p>
    <w:p w14:paraId="318704E5" w14:textId="77777777" w:rsidR="003209E7" w:rsidRDefault="002B5A18">
      <w:pPr>
        <w:widowControl/>
        <w:spacing w:before="60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Таблица 5 –</w:t>
      </w:r>
      <w:r>
        <w:rPr>
          <w:sz w:val="28"/>
          <w:szCs w:val="28"/>
          <w:lang w:val="en-US"/>
        </w:rPr>
        <w:t>Manufacturer</w:t>
      </w:r>
      <w:r>
        <w:rPr>
          <w:sz w:val="28"/>
          <w:szCs w:val="28"/>
        </w:rPr>
        <w:t xml:space="preserve"> (</w:t>
      </w:r>
      <w:r>
        <w:rPr>
          <w:sz w:val="28"/>
          <w:szCs w:val="28"/>
        </w:rPr>
        <w:t>Производители)</w:t>
      </w:r>
      <w:r>
        <w:rPr>
          <w:sz w:val="28"/>
          <w:szCs w:val="28"/>
        </w:rPr>
        <w:t>.</w:t>
      </w:r>
    </w:p>
    <w:tbl>
      <w:tblPr>
        <w:tblStyle w:val="TableNormal"/>
        <w:tblW w:w="10194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980"/>
        <w:gridCol w:w="2254"/>
        <w:gridCol w:w="1918"/>
        <w:gridCol w:w="2010"/>
        <w:gridCol w:w="2032"/>
      </w:tblGrid>
      <w:tr w:rsidR="003209E7" w14:paraId="2AB147A0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0"/>
        </w:trPr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D3846F" w14:textId="77777777" w:rsidR="003209E7" w:rsidRDefault="002B5A18">
            <w:pPr>
              <w:pStyle w:val="ab"/>
              <w:widowControl/>
              <w:spacing w:after="0"/>
              <w:jc w:val="center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Название поля</w:t>
            </w:r>
          </w:p>
        </w:tc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C557E" w14:textId="77777777" w:rsidR="003209E7" w:rsidRDefault="002B5A18">
            <w:pPr>
              <w:pStyle w:val="ab"/>
              <w:widowControl/>
              <w:spacing w:after="0"/>
              <w:jc w:val="center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Идентификатор поля</w:t>
            </w:r>
          </w:p>
        </w:tc>
        <w:tc>
          <w:tcPr>
            <w:tcW w:w="1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B87AF9" w14:textId="77777777" w:rsidR="003209E7" w:rsidRDefault="002B5A18">
            <w:pPr>
              <w:pStyle w:val="ab"/>
              <w:widowControl/>
              <w:spacing w:after="0"/>
              <w:jc w:val="center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Тип поля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25EC6" w14:textId="77777777" w:rsidR="003209E7" w:rsidRDefault="002B5A18">
            <w:pPr>
              <w:pStyle w:val="ab"/>
              <w:widowControl/>
              <w:spacing w:after="0"/>
              <w:jc w:val="center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Разрешения NULL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0AB43C" w14:textId="77777777" w:rsidR="003209E7" w:rsidRDefault="002B5A18">
            <w:pPr>
              <w:pStyle w:val="ab"/>
              <w:widowControl/>
              <w:spacing w:after="0"/>
              <w:jc w:val="center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Комментарий</w:t>
            </w:r>
          </w:p>
        </w:tc>
      </w:tr>
      <w:tr w:rsidR="003209E7" w14:paraId="73420701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0"/>
        </w:trPr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59944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№ п/п</w:t>
            </w:r>
          </w:p>
        </w:tc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A5C53B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</w:rPr>
              <w:t>IdManufacturer</w:t>
            </w:r>
          </w:p>
        </w:tc>
        <w:tc>
          <w:tcPr>
            <w:tcW w:w="1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8C4844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</w:rPr>
              <w:t>int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BD3EC0" w14:textId="77777777" w:rsidR="003209E7" w:rsidRDefault="002B5A18">
            <w:pPr>
              <w:pStyle w:val="ab"/>
              <w:widowControl/>
              <w:spacing w:after="0"/>
              <w:jc w:val="center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Not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1D5B3E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</w:rPr>
              <w:t xml:space="preserve">Auto </w:t>
            </w:r>
            <w:r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</w:rPr>
              <w:t>increment</w:t>
            </w:r>
          </w:p>
        </w:tc>
      </w:tr>
      <w:tr w:rsidR="003209E7" w:rsidRPr="002B5A18" w14:paraId="6F9BEFA0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37"/>
        </w:trPr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39505" w14:textId="77777777" w:rsidR="003209E7" w:rsidRDefault="002B5A18">
            <w:pPr>
              <w:widowControl/>
              <w:spacing w:line="259" w:lineRule="auto"/>
            </w:pPr>
            <w:r>
              <w:rPr>
                <w:sz w:val="24"/>
                <w:szCs w:val="24"/>
              </w:rPr>
              <w:t>Производитель готовой лекарственной формы и выпускающий контроль качества</w:t>
            </w:r>
          </w:p>
        </w:tc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48AAC5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</w:rPr>
              <w:t>IdManufacturerAndQualityControl</w:t>
            </w:r>
          </w:p>
        </w:tc>
        <w:tc>
          <w:tcPr>
            <w:tcW w:w="1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CC2C1E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</w:rPr>
              <w:t>int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C571F6" w14:textId="77777777" w:rsidR="003209E7" w:rsidRDefault="002B5A18">
            <w:pPr>
              <w:pStyle w:val="ab"/>
              <w:widowControl/>
              <w:spacing w:after="0"/>
              <w:jc w:val="center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Not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B1B5E5" w14:textId="77777777" w:rsidR="003209E7" w:rsidRPr="002B5A18" w:rsidRDefault="002B5A18">
            <w:pPr>
              <w:pStyle w:val="ab"/>
              <w:widowControl/>
              <w:spacing w:after="0"/>
              <w:jc w:val="both"/>
              <w:rPr>
                <w:lang w:val="en-US"/>
                <w:rPrChange w:id="42" w:author="egorca_05" w:date="2022-10-27T22:51:00Z">
                  <w:rPr/>
                </w:rPrChange>
              </w:rPr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Внешний</w:t>
            </w:r>
            <w:r w:rsidRPr="002B5A18"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  <w:rPrChange w:id="43" w:author="egorca_05" w:date="2022-10-27T22:51:00Z">
                  <w:rPr>
                    <w:i w:val="0"/>
                    <w:iCs w:val="0"/>
                    <w:color w:val="000000"/>
                    <w:sz w:val="24"/>
                    <w:szCs w:val="24"/>
                    <w:u w:color="000000"/>
                  </w:rPr>
                </w:rPrChange>
              </w:rPr>
              <w:t xml:space="preserve"> </w:t>
            </w: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ключ</w:t>
            </w:r>
            <w:r w:rsidRPr="002B5A18"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  <w:rPrChange w:id="44" w:author="egorca_05" w:date="2022-10-27T22:51:00Z">
                  <w:rPr>
                    <w:i w:val="0"/>
                    <w:iCs w:val="0"/>
                    <w:color w:val="000000"/>
                    <w:sz w:val="24"/>
                    <w:szCs w:val="24"/>
                    <w:u w:color="000000"/>
                  </w:rPr>
                </w:rPrChange>
              </w:rPr>
              <w:t xml:space="preserve"> </w:t>
            </w: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к</w:t>
            </w:r>
            <w:r w:rsidRPr="002B5A18"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  <w:rPrChange w:id="45" w:author="egorca_05" w:date="2022-10-27T22:51:00Z">
                  <w:rPr>
                    <w:i w:val="0"/>
                    <w:iCs w:val="0"/>
                    <w:color w:val="000000"/>
                    <w:sz w:val="24"/>
                    <w:szCs w:val="24"/>
                    <w:u w:color="000000"/>
                  </w:rPr>
                </w:rPrChange>
              </w:rPr>
              <w:t xml:space="preserve"> </w:t>
            </w: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таблице</w:t>
            </w:r>
            <w:r w:rsidRPr="002B5A18"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  <w:rPrChange w:id="46" w:author="egorca_05" w:date="2022-10-27T22:51:00Z">
                  <w:rPr>
                    <w:i w:val="0"/>
                    <w:iCs w:val="0"/>
                    <w:color w:val="000000"/>
                    <w:sz w:val="24"/>
                    <w:szCs w:val="24"/>
                    <w:u w:color="000000"/>
                  </w:rPr>
                </w:rPrChange>
              </w:rPr>
              <w:t xml:space="preserve"> </w:t>
            </w:r>
            <w:r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</w:rPr>
              <w:t>ManufacturerAndQualityControl</w:t>
            </w:r>
          </w:p>
        </w:tc>
      </w:tr>
      <w:tr w:rsidR="003209E7" w14:paraId="63214B2D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0"/>
        </w:trPr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44BA5F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Фасовщик и упаковщик</w:t>
            </w:r>
          </w:p>
        </w:tc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AEA210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</w:rPr>
              <w:t>IdPacker</w:t>
            </w:r>
          </w:p>
        </w:tc>
        <w:tc>
          <w:tcPr>
            <w:tcW w:w="1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8BE13B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</w:rPr>
              <w:t>int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4C6EB9" w14:textId="77777777" w:rsidR="003209E7" w:rsidRDefault="002B5A18">
            <w:pPr>
              <w:pStyle w:val="ab"/>
              <w:widowControl/>
              <w:spacing w:after="0"/>
              <w:jc w:val="center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Not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408453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 xml:space="preserve">Внешний ключ к таблице </w:t>
            </w:r>
            <w:r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</w:rPr>
              <w:t>Packer</w:t>
            </w:r>
          </w:p>
        </w:tc>
      </w:tr>
      <w:tr w:rsidR="003209E7" w:rsidRPr="002B5A18" w14:paraId="17AAA83B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00"/>
        </w:trPr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4DF430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Организация принимающая претензии</w:t>
            </w:r>
          </w:p>
        </w:tc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9D8C10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</w:rPr>
              <w:t>IdOrganizationAcceptingClaims</w:t>
            </w:r>
          </w:p>
        </w:tc>
        <w:tc>
          <w:tcPr>
            <w:tcW w:w="1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130541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</w:rPr>
              <w:t>int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BD2E03" w14:textId="77777777" w:rsidR="003209E7" w:rsidRDefault="002B5A18">
            <w:pPr>
              <w:pStyle w:val="ab"/>
              <w:widowControl/>
              <w:spacing w:after="0"/>
              <w:jc w:val="center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Not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9AE0B0" w14:textId="77777777" w:rsidR="003209E7" w:rsidRPr="002B5A18" w:rsidRDefault="002B5A18">
            <w:pPr>
              <w:pStyle w:val="ab"/>
              <w:widowControl/>
              <w:spacing w:after="0"/>
              <w:jc w:val="both"/>
              <w:rPr>
                <w:lang w:val="en-US"/>
                <w:rPrChange w:id="47" w:author="egorca_05" w:date="2022-10-27T22:51:00Z">
                  <w:rPr/>
                </w:rPrChange>
              </w:rPr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Внешний</w:t>
            </w:r>
            <w:r w:rsidRPr="002B5A18"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  <w:rPrChange w:id="48" w:author="egorca_05" w:date="2022-10-27T22:51:00Z">
                  <w:rPr>
                    <w:i w:val="0"/>
                    <w:iCs w:val="0"/>
                    <w:color w:val="000000"/>
                    <w:sz w:val="24"/>
                    <w:szCs w:val="24"/>
                    <w:u w:color="000000"/>
                  </w:rPr>
                </w:rPrChange>
              </w:rPr>
              <w:t xml:space="preserve"> </w:t>
            </w: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ключ</w:t>
            </w:r>
            <w:r w:rsidRPr="002B5A18"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  <w:rPrChange w:id="49" w:author="egorca_05" w:date="2022-10-27T22:51:00Z">
                  <w:rPr>
                    <w:i w:val="0"/>
                    <w:iCs w:val="0"/>
                    <w:color w:val="000000"/>
                    <w:sz w:val="24"/>
                    <w:szCs w:val="24"/>
                    <w:u w:color="000000"/>
                  </w:rPr>
                </w:rPrChange>
              </w:rPr>
              <w:t xml:space="preserve"> </w:t>
            </w: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к</w:t>
            </w:r>
            <w:r w:rsidRPr="002B5A18"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  <w:rPrChange w:id="50" w:author="egorca_05" w:date="2022-10-27T22:51:00Z">
                  <w:rPr>
                    <w:i w:val="0"/>
                    <w:iCs w:val="0"/>
                    <w:color w:val="000000"/>
                    <w:sz w:val="24"/>
                    <w:szCs w:val="24"/>
                    <w:u w:color="000000"/>
                  </w:rPr>
                </w:rPrChange>
              </w:rPr>
              <w:t xml:space="preserve"> </w:t>
            </w: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таблице</w:t>
            </w:r>
            <w:r w:rsidRPr="002B5A18"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  <w:rPrChange w:id="51" w:author="egorca_05" w:date="2022-10-27T22:51:00Z">
                  <w:rPr>
                    <w:i w:val="0"/>
                    <w:iCs w:val="0"/>
                    <w:color w:val="000000"/>
                    <w:sz w:val="24"/>
                    <w:szCs w:val="24"/>
                    <w:u w:color="000000"/>
                  </w:rPr>
                </w:rPrChange>
              </w:rPr>
              <w:t xml:space="preserve"> </w:t>
            </w:r>
            <w:r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</w:rPr>
              <w:t>OrganizationAcceptingClaims</w:t>
            </w:r>
          </w:p>
        </w:tc>
      </w:tr>
    </w:tbl>
    <w:p w14:paraId="0904A426" w14:textId="77777777" w:rsidR="003209E7" w:rsidRDefault="002B5A18">
      <w:pPr>
        <w:widowControl/>
        <w:spacing w:before="600" w:line="360" w:lineRule="auto"/>
        <w:ind w:firstLine="709"/>
        <w:jc w:val="both"/>
        <w:rPr>
          <w:sz w:val="28"/>
          <w:szCs w:val="28"/>
        </w:rPr>
      </w:pPr>
      <w:r w:rsidRPr="002B5A18">
        <w:rPr>
          <w:sz w:val="28"/>
          <w:szCs w:val="28"/>
          <w:lang w:val="en-US"/>
          <w:rPrChange w:id="52" w:author="egorca_05" w:date="2022-10-27T22:51:00Z">
            <w:rPr>
              <w:sz w:val="28"/>
              <w:szCs w:val="28"/>
            </w:rPr>
          </w:rPrChange>
        </w:rPr>
        <w:tab/>
      </w:r>
      <w:r>
        <w:rPr>
          <w:sz w:val="28"/>
          <w:szCs w:val="28"/>
        </w:rPr>
        <w:t xml:space="preserve">В таблице </w:t>
      </w:r>
      <w:r>
        <w:rPr>
          <w:sz w:val="28"/>
          <w:szCs w:val="28"/>
          <w:lang w:val="en-US"/>
        </w:rPr>
        <w:t>suppliers</w:t>
      </w:r>
      <w:r>
        <w:rPr>
          <w:sz w:val="28"/>
          <w:szCs w:val="28"/>
        </w:rPr>
        <w:t xml:space="preserve"> содержится база поставщиков аптеки</w:t>
      </w:r>
      <w:r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Табличная база данных приведена в таблице </w:t>
      </w:r>
      <w:r>
        <w:rPr>
          <w:sz w:val="28"/>
          <w:szCs w:val="28"/>
        </w:rPr>
        <w:t>6.</w:t>
      </w:r>
    </w:p>
    <w:p w14:paraId="1219E893" w14:textId="77777777" w:rsidR="003209E7" w:rsidRDefault="002B5A18">
      <w:pPr>
        <w:widowControl/>
        <w:spacing w:before="60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6 – </w:t>
      </w:r>
      <w:r>
        <w:rPr>
          <w:sz w:val="28"/>
          <w:szCs w:val="28"/>
          <w:lang w:val="en-US"/>
        </w:rPr>
        <w:t>Suppliers</w:t>
      </w:r>
      <w:r>
        <w:rPr>
          <w:sz w:val="28"/>
          <w:szCs w:val="28"/>
        </w:rPr>
        <w:t xml:space="preserve"> (</w:t>
      </w:r>
      <w:r>
        <w:rPr>
          <w:sz w:val="28"/>
          <w:szCs w:val="28"/>
        </w:rPr>
        <w:t>Поставщики</w:t>
      </w:r>
      <w:r>
        <w:rPr>
          <w:sz w:val="28"/>
          <w:szCs w:val="28"/>
        </w:rPr>
        <w:t>).</w:t>
      </w:r>
    </w:p>
    <w:tbl>
      <w:tblPr>
        <w:tblStyle w:val="TableNormal"/>
        <w:tblW w:w="10195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610"/>
        <w:gridCol w:w="2640"/>
        <w:gridCol w:w="1829"/>
        <w:gridCol w:w="1996"/>
        <w:gridCol w:w="2120"/>
      </w:tblGrid>
      <w:tr w:rsidR="003209E7" w14:paraId="363B7DD5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0"/>
        </w:trPr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FC0DAC" w14:textId="77777777" w:rsidR="003209E7" w:rsidRDefault="002B5A18">
            <w:pPr>
              <w:pStyle w:val="ab"/>
              <w:widowControl/>
              <w:spacing w:after="0"/>
              <w:jc w:val="center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Название поля</w:t>
            </w:r>
          </w:p>
        </w:tc>
        <w:tc>
          <w:tcPr>
            <w:tcW w:w="2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A530CA" w14:textId="77777777" w:rsidR="003209E7" w:rsidRDefault="002B5A18">
            <w:pPr>
              <w:pStyle w:val="ab"/>
              <w:widowControl/>
              <w:spacing w:after="0"/>
              <w:jc w:val="center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Идентификатор поля</w:t>
            </w:r>
          </w:p>
        </w:tc>
        <w:tc>
          <w:tcPr>
            <w:tcW w:w="1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4D7CC9" w14:textId="77777777" w:rsidR="003209E7" w:rsidRDefault="002B5A18">
            <w:pPr>
              <w:pStyle w:val="ab"/>
              <w:widowControl/>
              <w:spacing w:after="0"/>
              <w:jc w:val="center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Тип поля</w:t>
            </w:r>
          </w:p>
        </w:tc>
        <w:tc>
          <w:tcPr>
            <w:tcW w:w="19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B92F32" w14:textId="77777777" w:rsidR="003209E7" w:rsidRDefault="002B5A18">
            <w:pPr>
              <w:pStyle w:val="ab"/>
              <w:widowControl/>
              <w:spacing w:after="0"/>
              <w:jc w:val="center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Разрешения NULL</w:t>
            </w:r>
          </w:p>
        </w:tc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45486" w14:textId="77777777" w:rsidR="003209E7" w:rsidRDefault="002B5A18">
            <w:pPr>
              <w:pStyle w:val="ab"/>
              <w:widowControl/>
              <w:spacing w:after="0"/>
              <w:jc w:val="center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Комментарий</w:t>
            </w:r>
          </w:p>
        </w:tc>
      </w:tr>
      <w:tr w:rsidR="003209E7" w14:paraId="59039E8E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0"/>
        </w:trPr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573676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№ п/п</w:t>
            </w:r>
          </w:p>
        </w:tc>
        <w:tc>
          <w:tcPr>
            <w:tcW w:w="2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11DCA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</w:rPr>
              <w:t>IdSuppliers</w:t>
            </w:r>
          </w:p>
        </w:tc>
        <w:tc>
          <w:tcPr>
            <w:tcW w:w="1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0AED0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</w:rPr>
              <w:t>int</w:t>
            </w:r>
          </w:p>
        </w:tc>
        <w:tc>
          <w:tcPr>
            <w:tcW w:w="19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F5900" w14:textId="77777777" w:rsidR="003209E7" w:rsidRDefault="002B5A18">
            <w:pPr>
              <w:pStyle w:val="ab"/>
              <w:widowControl/>
              <w:spacing w:after="0"/>
              <w:jc w:val="center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Not</w:t>
            </w:r>
          </w:p>
        </w:tc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361D02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</w:rPr>
              <w:t>Auto</w:t>
            </w: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 xml:space="preserve"> </w:t>
            </w:r>
            <w:r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</w:rPr>
              <w:t>increment</w:t>
            </w:r>
          </w:p>
        </w:tc>
      </w:tr>
      <w:tr w:rsidR="003209E7" w14:paraId="6FA2A4A3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0"/>
        </w:trPr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E69CB4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Название поставщика</w:t>
            </w:r>
          </w:p>
        </w:tc>
        <w:tc>
          <w:tcPr>
            <w:tcW w:w="2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68D8A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</w:rPr>
              <w:t>NameSuppliers</w:t>
            </w:r>
          </w:p>
        </w:tc>
        <w:tc>
          <w:tcPr>
            <w:tcW w:w="1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40D38F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</w:rPr>
              <w:t>nvarchar (100)</w:t>
            </w:r>
          </w:p>
        </w:tc>
        <w:tc>
          <w:tcPr>
            <w:tcW w:w="19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00C222" w14:textId="77777777" w:rsidR="003209E7" w:rsidRDefault="002B5A18">
            <w:pPr>
              <w:pStyle w:val="ab"/>
              <w:widowControl/>
              <w:spacing w:after="0"/>
              <w:jc w:val="center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Not</w:t>
            </w:r>
          </w:p>
        </w:tc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245A22" w14:textId="77777777" w:rsidR="003209E7" w:rsidRDefault="003209E7"/>
        </w:tc>
      </w:tr>
    </w:tbl>
    <w:p w14:paraId="4D92FCB2" w14:textId="77777777" w:rsidR="003209E7" w:rsidRDefault="003209E7">
      <w:pPr>
        <w:spacing w:before="600"/>
        <w:jc w:val="both"/>
        <w:rPr>
          <w:sz w:val="28"/>
          <w:szCs w:val="28"/>
        </w:rPr>
      </w:pPr>
    </w:p>
    <w:p w14:paraId="1AF51FB1" w14:textId="77777777" w:rsidR="003209E7" w:rsidRDefault="002B5A18">
      <w:pPr>
        <w:widowControl/>
        <w:spacing w:before="600" w:line="360" w:lineRule="auto"/>
        <w:ind w:firstLine="709"/>
        <w:jc w:val="both"/>
      </w:pPr>
      <w:r>
        <w:rPr>
          <w:rFonts w:ascii="Arial Unicode MS" w:hAnsi="Arial Unicode MS"/>
          <w:sz w:val="28"/>
          <w:szCs w:val="28"/>
        </w:rPr>
        <w:br w:type="page"/>
      </w:r>
    </w:p>
    <w:p w14:paraId="48CD99C6" w14:textId="77777777" w:rsidR="003209E7" w:rsidRDefault="002B5A18">
      <w:pPr>
        <w:widowControl/>
        <w:spacing w:before="60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таблице </w:t>
      </w:r>
      <w:r>
        <w:rPr>
          <w:sz w:val="28"/>
          <w:szCs w:val="28"/>
          <w:lang w:val="en-US"/>
        </w:rPr>
        <w:t>Recipe</w:t>
      </w:r>
      <w:r>
        <w:rPr>
          <w:sz w:val="28"/>
          <w:szCs w:val="28"/>
        </w:rPr>
        <w:t xml:space="preserve"> содержатся условия отауска лечебного препарата из аптек</w:t>
      </w:r>
      <w:r>
        <w:rPr>
          <w:sz w:val="28"/>
          <w:szCs w:val="28"/>
        </w:rPr>
        <w:t>. Табличная база данных приведена в таблице 7.</w:t>
      </w:r>
    </w:p>
    <w:p w14:paraId="12911DEB" w14:textId="77777777" w:rsidR="003209E7" w:rsidRDefault="002B5A18">
      <w:pPr>
        <w:widowControl/>
        <w:spacing w:before="60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7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Recipe</w:t>
      </w:r>
      <w:r>
        <w:rPr>
          <w:sz w:val="28"/>
          <w:szCs w:val="28"/>
        </w:rPr>
        <w:t xml:space="preserve"> (</w:t>
      </w:r>
      <w:r>
        <w:rPr>
          <w:sz w:val="28"/>
          <w:szCs w:val="28"/>
        </w:rPr>
        <w:t>условия отпуска из аптек</w:t>
      </w:r>
      <w:r>
        <w:rPr>
          <w:sz w:val="28"/>
          <w:szCs w:val="28"/>
        </w:rPr>
        <w:t>).</w:t>
      </w:r>
    </w:p>
    <w:tbl>
      <w:tblPr>
        <w:tblStyle w:val="TableNormal"/>
        <w:tblW w:w="10194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981"/>
        <w:gridCol w:w="2250"/>
        <w:gridCol w:w="1921"/>
        <w:gridCol w:w="2010"/>
        <w:gridCol w:w="2032"/>
      </w:tblGrid>
      <w:tr w:rsidR="003209E7" w14:paraId="540C0FE7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3583CE" w14:textId="77777777" w:rsidR="003209E7" w:rsidRDefault="002B5A18">
            <w:pPr>
              <w:pStyle w:val="ab"/>
              <w:widowControl/>
              <w:spacing w:after="0"/>
              <w:jc w:val="center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Название поля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E61F4" w14:textId="77777777" w:rsidR="003209E7" w:rsidRDefault="002B5A18">
            <w:pPr>
              <w:pStyle w:val="ab"/>
              <w:widowControl/>
              <w:spacing w:after="0"/>
              <w:jc w:val="center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Идентификатор поля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D0D1F6" w14:textId="77777777" w:rsidR="003209E7" w:rsidRDefault="002B5A18">
            <w:pPr>
              <w:pStyle w:val="ab"/>
              <w:widowControl/>
              <w:spacing w:after="0"/>
              <w:jc w:val="center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Тип поля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3C22D" w14:textId="77777777" w:rsidR="003209E7" w:rsidRDefault="002B5A18">
            <w:pPr>
              <w:pStyle w:val="ab"/>
              <w:widowControl/>
              <w:spacing w:after="0"/>
              <w:jc w:val="center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Разрешения NULL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0D2332" w14:textId="77777777" w:rsidR="003209E7" w:rsidRDefault="002B5A18">
            <w:pPr>
              <w:pStyle w:val="ab"/>
              <w:widowControl/>
              <w:spacing w:after="0"/>
              <w:jc w:val="center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Комментарий</w:t>
            </w:r>
          </w:p>
        </w:tc>
      </w:tr>
      <w:tr w:rsidR="003209E7" w14:paraId="0CFBA167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CAE97B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№ п/п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C0859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</w:rPr>
              <w:t>IdBodies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91120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</w:rPr>
              <w:t>int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62EDD0" w14:textId="77777777" w:rsidR="003209E7" w:rsidRDefault="002B5A18">
            <w:pPr>
              <w:pStyle w:val="ab"/>
              <w:widowControl/>
              <w:spacing w:after="0"/>
              <w:jc w:val="center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Not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4A21B3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</w:rPr>
              <w:t>Auto increment</w:t>
            </w:r>
          </w:p>
        </w:tc>
      </w:tr>
      <w:tr w:rsidR="003209E7" w14:paraId="3E982D79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6BA9F0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Название кузова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631489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</w:rPr>
              <w:t>NameBody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79606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</w:rPr>
              <w:t>nvarchar (70)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33E3F" w14:textId="77777777" w:rsidR="003209E7" w:rsidRDefault="002B5A18">
            <w:pPr>
              <w:pStyle w:val="ab"/>
              <w:widowControl/>
              <w:spacing w:after="0"/>
              <w:jc w:val="center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Not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D7B71A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Уникальный</w:t>
            </w:r>
          </w:p>
        </w:tc>
      </w:tr>
    </w:tbl>
    <w:p w14:paraId="6F154A4E" w14:textId="77777777" w:rsidR="003209E7" w:rsidRDefault="002B5A18">
      <w:pPr>
        <w:widowControl/>
        <w:spacing w:before="60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 xml:space="preserve">В таблице </w:t>
      </w:r>
      <w:r>
        <w:rPr>
          <w:sz w:val="28"/>
          <w:szCs w:val="28"/>
          <w:lang w:val="en-US"/>
        </w:rPr>
        <w:t>ManufacturerAndQualityControl</w:t>
      </w:r>
      <w:r>
        <w:rPr>
          <w:sz w:val="28"/>
          <w:szCs w:val="28"/>
        </w:rPr>
        <w:t xml:space="preserve"> содержатся все данные о производителях лекарственных препаратов аптеки. Табличная база данных приведена в таблице 7</w:t>
      </w:r>
    </w:p>
    <w:p w14:paraId="1ED079E4" w14:textId="77777777" w:rsidR="003209E7" w:rsidRDefault="002B5A18">
      <w:pPr>
        <w:spacing w:before="60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8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ManufacturerAndQualityControl</w:t>
      </w:r>
      <w:r>
        <w:rPr>
          <w:sz w:val="28"/>
          <w:szCs w:val="28"/>
        </w:rPr>
        <w:t xml:space="preserve"> (</w:t>
      </w:r>
      <w:r>
        <w:rPr>
          <w:sz w:val="28"/>
          <w:szCs w:val="28"/>
        </w:rPr>
        <w:t xml:space="preserve">Производитель готовой лекарственной формы и </w:t>
      </w:r>
      <w:r>
        <w:rPr>
          <w:sz w:val="28"/>
          <w:szCs w:val="28"/>
        </w:rPr>
        <w:t>выпускающий контроль качества</w:t>
      </w:r>
      <w:r>
        <w:rPr>
          <w:sz w:val="28"/>
          <w:szCs w:val="28"/>
        </w:rPr>
        <w:t>).</w:t>
      </w:r>
    </w:p>
    <w:tbl>
      <w:tblPr>
        <w:tblStyle w:val="TableNormal"/>
        <w:tblW w:w="10195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774"/>
        <w:gridCol w:w="2550"/>
        <w:gridCol w:w="1908"/>
        <w:gridCol w:w="1964"/>
        <w:gridCol w:w="1999"/>
      </w:tblGrid>
      <w:tr w:rsidR="003209E7" w14:paraId="22150AB9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0"/>
        </w:trPr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E0D481" w14:textId="77777777" w:rsidR="003209E7" w:rsidRDefault="002B5A18">
            <w:pPr>
              <w:pStyle w:val="ab"/>
              <w:widowControl/>
              <w:spacing w:after="0"/>
              <w:jc w:val="center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Название поля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4526F0" w14:textId="77777777" w:rsidR="003209E7" w:rsidRDefault="002B5A18">
            <w:pPr>
              <w:pStyle w:val="ab"/>
              <w:widowControl/>
              <w:spacing w:after="0"/>
              <w:jc w:val="center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Идентификатор поля</w:t>
            </w:r>
          </w:p>
        </w:tc>
        <w:tc>
          <w:tcPr>
            <w:tcW w:w="19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F3A95E" w14:textId="77777777" w:rsidR="003209E7" w:rsidRDefault="002B5A18">
            <w:pPr>
              <w:pStyle w:val="ab"/>
              <w:widowControl/>
              <w:spacing w:after="0"/>
              <w:jc w:val="center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Тип поля</w:t>
            </w:r>
          </w:p>
        </w:tc>
        <w:tc>
          <w:tcPr>
            <w:tcW w:w="1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B54F5E" w14:textId="77777777" w:rsidR="003209E7" w:rsidRDefault="002B5A18">
            <w:pPr>
              <w:pStyle w:val="ab"/>
              <w:widowControl/>
              <w:spacing w:after="0"/>
              <w:jc w:val="center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Разрешения NULL</w:t>
            </w:r>
          </w:p>
        </w:tc>
        <w:tc>
          <w:tcPr>
            <w:tcW w:w="1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2A948" w14:textId="77777777" w:rsidR="003209E7" w:rsidRDefault="002B5A18">
            <w:pPr>
              <w:pStyle w:val="ab"/>
              <w:widowControl/>
              <w:spacing w:after="0"/>
              <w:jc w:val="center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Комментарий</w:t>
            </w:r>
          </w:p>
        </w:tc>
      </w:tr>
      <w:tr w:rsidR="003209E7" w14:paraId="06885CB4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0"/>
        </w:trPr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90D56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№ п/п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916393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</w:rPr>
              <w:t>IdManufacturerAndQualityControl</w:t>
            </w:r>
          </w:p>
        </w:tc>
        <w:tc>
          <w:tcPr>
            <w:tcW w:w="19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A5D53F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</w:rPr>
              <w:t>int</w:t>
            </w:r>
          </w:p>
        </w:tc>
        <w:tc>
          <w:tcPr>
            <w:tcW w:w="1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2995F" w14:textId="77777777" w:rsidR="003209E7" w:rsidRDefault="002B5A18">
            <w:pPr>
              <w:pStyle w:val="ab"/>
              <w:widowControl/>
              <w:spacing w:after="0"/>
              <w:jc w:val="center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Not</w:t>
            </w:r>
          </w:p>
        </w:tc>
        <w:tc>
          <w:tcPr>
            <w:tcW w:w="1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F28FED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</w:rPr>
              <w:t>Auto increment</w:t>
            </w:r>
          </w:p>
        </w:tc>
      </w:tr>
      <w:tr w:rsidR="003209E7" w14:paraId="594FC802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0"/>
        </w:trPr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59248E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Название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DC3A25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</w:rPr>
              <w:t>NameMAQC</w:t>
            </w:r>
          </w:p>
        </w:tc>
        <w:tc>
          <w:tcPr>
            <w:tcW w:w="19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AF801F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</w:rPr>
              <w:t>nvarchar (100)</w:t>
            </w:r>
          </w:p>
        </w:tc>
        <w:tc>
          <w:tcPr>
            <w:tcW w:w="1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D30791" w14:textId="77777777" w:rsidR="003209E7" w:rsidRDefault="002B5A18">
            <w:pPr>
              <w:pStyle w:val="ab"/>
              <w:widowControl/>
              <w:spacing w:after="0"/>
              <w:jc w:val="center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Not</w:t>
            </w:r>
          </w:p>
        </w:tc>
        <w:tc>
          <w:tcPr>
            <w:tcW w:w="1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D62B80" w14:textId="77777777" w:rsidR="003209E7" w:rsidRDefault="003209E7"/>
        </w:tc>
      </w:tr>
      <w:tr w:rsidR="003209E7" w14:paraId="001E32F6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0"/>
        </w:trPr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B8CDE4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Страна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F8384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</w:rPr>
              <w:t>IdCountry</w:t>
            </w:r>
          </w:p>
        </w:tc>
        <w:tc>
          <w:tcPr>
            <w:tcW w:w="19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510B4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</w:rPr>
              <w:t>int</w:t>
            </w:r>
          </w:p>
        </w:tc>
        <w:tc>
          <w:tcPr>
            <w:tcW w:w="1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FEBA9C" w14:textId="77777777" w:rsidR="003209E7" w:rsidRDefault="002B5A18">
            <w:pPr>
              <w:pStyle w:val="ab"/>
              <w:widowControl/>
              <w:spacing w:after="0"/>
              <w:jc w:val="center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Not</w:t>
            </w:r>
          </w:p>
        </w:tc>
        <w:tc>
          <w:tcPr>
            <w:tcW w:w="1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49B7D5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Внешний ключ к таблице</w:t>
            </w:r>
            <w:r>
              <w:rPr>
                <w:i w:val="0"/>
                <w:iCs w:val="0"/>
                <w:color w:val="538135"/>
                <w:sz w:val="24"/>
                <w:szCs w:val="24"/>
                <w:u w:color="538135"/>
              </w:rPr>
              <w:t xml:space="preserve"> </w:t>
            </w:r>
            <w:r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</w:rPr>
              <w:t>Country</w:t>
            </w:r>
          </w:p>
        </w:tc>
      </w:tr>
      <w:tr w:rsidR="003209E7" w14:paraId="1FF0194F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00"/>
        </w:trPr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95ACE9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Юридический адрес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71A33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</w:rPr>
              <w:t>IdLegalAddressMAQC</w:t>
            </w:r>
          </w:p>
        </w:tc>
        <w:tc>
          <w:tcPr>
            <w:tcW w:w="19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54D731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</w:rPr>
              <w:t>int</w:t>
            </w:r>
          </w:p>
        </w:tc>
        <w:tc>
          <w:tcPr>
            <w:tcW w:w="1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D04346" w14:textId="77777777" w:rsidR="003209E7" w:rsidRDefault="002B5A18">
            <w:pPr>
              <w:pStyle w:val="ab"/>
              <w:widowControl/>
              <w:spacing w:after="0"/>
              <w:jc w:val="center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Not</w:t>
            </w:r>
          </w:p>
        </w:tc>
        <w:tc>
          <w:tcPr>
            <w:tcW w:w="1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B1B16B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Внешний ключ к таблице</w:t>
            </w:r>
            <w:r w:rsidRPr="002B5A18">
              <w:rPr>
                <w:i w:val="0"/>
                <w:iCs w:val="0"/>
                <w:color w:val="000000"/>
                <w:sz w:val="24"/>
                <w:szCs w:val="24"/>
                <w:u w:color="000000"/>
                <w:rPrChange w:id="53" w:author="egorca_05" w:date="2022-10-27T22:51:00Z">
                  <w:rPr>
                    <w:i w:val="0"/>
                    <w:iCs w:val="0"/>
                    <w:color w:val="000000"/>
                    <w:sz w:val="24"/>
                    <w:szCs w:val="24"/>
                    <w:u w:color="000000"/>
                    <w:lang w:val="en-US"/>
                  </w:rPr>
                </w:rPrChange>
              </w:rPr>
              <w:t xml:space="preserve"> </w:t>
            </w:r>
            <w:r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</w:rPr>
              <w:t>LegalAddressMAQC</w:t>
            </w:r>
          </w:p>
        </w:tc>
      </w:tr>
    </w:tbl>
    <w:p w14:paraId="5907B175" w14:textId="77777777" w:rsidR="003209E7" w:rsidRDefault="003209E7">
      <w:pPr>
        <w:spacing w:before="600"/>
        <w:jc w:val="both"/>
        <w:rPr>
          <w:sz w:val="28"/>
          <w:szCs w:val="28"/>
        </w:rPr>
      </w:pPr>
    </w:p>
    <w:p w14:paraId="172FB378" w14:textId="77777777" w:rsidR="003209E7" w:rsidRDefault="002B5A18">
      <w:pPr>
        <w:widowControl/>
        <w:spacing w:before="600" w:line="360" w:lineRule="auto"/>
        <w:ind w:firstLine="709"/>
        <w:jc w:val="both"/>
      </w:pPr>
      <w:r>
        <w:rPr>
          <w:rFonts w:ascii="Arial Unicode MS" w:hAnsi="Arial Unicode MS"/>
          <w:sz w:val="28"/>
          <w:szCs w:val="28"/>
        </w:rPr>
        <w:br w:type="page"/>
      </w:r>
    </w:p>
    <w:p w14:paraId="1C04AD88" w14:textId="77777777" w:rsidR="003209E7" w:rsidRDefault="002B5A18">
      <w:pPr>
        <w:widowControl/>
        <w:spacing w:before="60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таблице </w:t>
      </w:r>
      <w:r>
        <w:rPr>
          <w:sz w:val="28"/>
          <w:szCs w:val="28"/>
          <w:lang w:val="en-US"/>
        </w:rPr>
        <w:t>Parker</w:t>
      </w:r>
      <w:r>
        <w:rPr>
          <w:sz w:val="28"/>
          <w:szCs w:val="28"/>
        </w:rPr>
        <w:t xml:space="preserve"> содержатся все типы фасовщиков и упаковщиков лекарственных препаратов. Табличная база данных приведена в таблице 9.</w:t>
      </w:r>
    </w:p>
    <w:p w14:paraId="7A81F0F3" w14:textId="77777777" w:rsidR="003209E7" w:rsidRDefault="002B5A18">
      <w:pPr>
        <w:widowControl/>
        <w:spacing w:before="60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9 – </w:t>
      </w:r>
      <w:r>
        <w:rPr>
          <w:sz w:val="28"/>
          <w:szCs w:val="28"/>
          <w:lang w:val="en-US"/>
        </w:rPr>
        <w:t>Parker</w:t>
      </w:r>
      <w:r>
        <w:rPr>
          <w:sz w:val="24"/>
          <w:szCs w:val="24"/>
        </w:rPr>
        <w:t xml:space="preserve"> </w:t>
      </w:r>
      <w:r>
        <w:rPr>
          <w:sz w:val="28"/>
          <w:szCs w:val="28"/>
        </w:rPr>
        <w:t>(</w:t>
      </w:r>
      <w:r>
        <w:rPr>
          <w:sz w:val="28"/>
          <w:szCs w:val="28"/>
        </w:rPr>
        <w:t>Фасовщик и упаковщик).</w:t>
      </w:r>
    </w:p>
    <w:tbl>
      <w:tblPr>
        <w:tblStyle w:val="TableNormal"/>
        <w:tblW w:w="10194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981"/>
        <w:gridCol w:w="2250"/>
        <w:gridCol w:w="1921"/>
        <w:gridCol w:w="2010"/>
        <w:gridCol w:w="2032"/>
      </w:tblGrid>
      <w:tr w:rsidR="003209E7" w14:paraId="20E60CF9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5A378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Название поля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D22EA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Идентификатор поля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112932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Тип поля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665A3A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Разрешения NULL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A03A36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Комментарий</w:t>
            </w:r>
          </w:p>
        </w:tc>
      </w:tr>
      <w:tr w:rsidR="003209E7" w14:paraId="5C2CC25C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8C80C1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</w:rPr>
              <w:t>№ п/п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342CDB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IdParker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A97EA3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6C0C14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Not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184571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Auto increment</w:t>
            </w:r>
          </w:p>
        </w:tc>
      </w:tr>
      <w:tr w:rsidR="003209E7" w14:paraId="093DDF04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293A1C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Название фасовщика и упаковщика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71339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NameParker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993D62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nvarchar (100)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D4C3F9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Not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6F0C76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</w:rPr>
              <w:t>Уникальный</w:t>
            </w:r>
          </w:p>
        </w:tc>
      </w:tr>
      <w:tr w:rsidR="003209E7" w14:paraId="6091622E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A14F42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Страна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A504C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IdCountry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74BB9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40E96D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Not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47BFAE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Внешний ключ к таблице</w:t>
            </w:r>
            <w:r>
              <w:rPr>
                <w:i w:val="0"/>
                <w:iCs w:val="0"/>
                <w:color w:val="538135"/>
                <w:sz w:val="24"/>
                <w:szCs w:val="24"/>
                <w:u w:color="538135"/>
              </w:rPr>
              <w:t xml:space="preserve"> </w:t>
            </w:r>
            <w:r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</w:rPr>
              <w:t>Country</w:t>
            </w:r>
          </w:p>
        </w:tc>
      </w:tr>
      <w:tr w:rsidR="003209E7" w14:paraId="776FEED6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707519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Юридический адрес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4919A0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IdLegalAddressParcer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68C4EC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577B9B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Not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2DDC7A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Внешний ключ к таблице</w:t>
            </w:r>
            <w:r w:rsidRPr="002B5A18">
              <w:rPr>
                <w:i w:val="0"/>
                <w:iCs w:val="0"/>
                <w:color w:val="000000"/>
                <w:sz w:val="24"/>
                <w:szCs w:val="24"/>
                <w:u w:color="000000"/>
                <w:rPrChange w:id="54" w:author="egorca_05" w:date="2022-10-27T22:51:00Z">
                  <w:rPr>
                    <w:i w:val="0"/>
                    <w:iCs w:val="0"/>
                    <w:color w:val="000000"/>
                    <w:sz w:val="24"/>
                    <w:szCs w:val="24"/>
                    <w:u w:color="000000"/>
                    <w:lang w:val="en-US"/>
                  </w:rPr>
                </w:rPrChange>
              </w:rPr>
              <w:t xml:space="preserve"> </w:t>
            </w:r>
            <w:r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</w:rPr>
              <w:t>LegalAddressParcer</w:t>
            </w:r>
          </w:p>
        </w:tc>
      </w:tr>
    </w:tbl>
    <w:p w14:paraId="1C2A82A1" w14:textId="77777777" w:rsidR="003209E7" w:rsidRDefault="002B5A18">
      <w:pPr>
        <w:widowControl/>
        <w:spacing w:before="60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 xml:space="preserve">В таблице </w:t>
      </w:r>
      <w:r>
        <w:rPr>
          <w:sz w:val="28"/>
          <w:szCs w:val="28"/>
          <w:lang w:val="en-US"/>
        </w:rPr>
        <w:t>OrganizationAcceptingClaims</w:t>
      </w:r>
      <w:r>
        <w:rPr>
          <w:sz w:val="28"/>
          <w:szCs w:val="28"/>
        </w:rPr>
        <w:t xml:space="preserve"> содержатся вся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информация о о</w:t>
      </w:r>
      <w:r>
        <w:rPr>
          <w:sz w:val="28"/>
          <w:szCs w:val="28"/>
        </w:rPr>
        <w:t>рганизациях, принимающих претензии</w:t>
      </w:r>
      <w:r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Табличная база данных приведена в таблице </w:t>
      </w:r>
      <w:r>
        <w:rPr>
          <w:sz w:val="28"/>
          <w:szCs w:val="28"/>
        </w:rPr>
        <w:t>10.</w:t>
      </w:r>
    </w:p>
    <w:p w14:paraId="25E209C5" w14:textId="77777777" w:rsidR="003209E7" w:rsidRDefault="002B5A18">
      <w:pPr>
        <w:widowControl/>
        <w:spacing w:before="60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10 – </w:t>
      </w:r>
      <w:r>
        <w:rPr>
          <w:sz w:val="28"/>
          <w:szCs w:val="28"/>
          <w:lang w:val="en-US"/>
        </w:rPr>
        <w:t>OrganizationAcceptingClaims</w:t>
      </w:r>
      <w:r>
        <w:rPr>
          <w:sz w:val="24"/>
          <w:szCs w:val="24"/>
        </w:rPr>
        <w:t xml:space="preserve"> </w:t>
      </w:r>
      <w:r>
        <w:rPr>
          <w:sz w:val="28"/>
          <w:szCs w:val="28"/>
        </w:rPr>
        <w:t>(Организация, принимающая претензии).</w:t>
      </w:r>
    </w:p>
    <w:tbl>
      <w:tblPr>
        <w:tblStyle w:val="TableNormal"/>
        <w:tblW w:w="10194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981"/>
        <w:gridCol w:w="2250"/>
        <w:gridCol w:w="1921"/>
        <w:gridCol w:w="2010"/>
        <w:gridCol w:w="2032"/>
      </w:tblGrid>
      <w:tr w:rsidR="003209E7" w14:paraId="36545CFF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9D95A4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Название поля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82B4EF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Идентификатор поля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3EE26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Тип поля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B3D98E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Разрешения NULL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AE0DCE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Комментарий</w:t>
            </w:r>
          </w:p>
        </w:tc>
      </w:tr>
      <w:tr w:rsidR="003209E7" w14:paraId="4EF08782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806F36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</w:rPr>
              <w:t>№ п/п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375CE3" w14:textId="77777777" w:rsidR="003209E7" w:rsidRDefault="002B5A18">
            <w:pPr>
              <w:widowControl/>
            </w:pPr>
            <w:r>
              <w:rPr>
                <w:sz w:val="24"/>
                <w:szCs w:val="24"/>
                <w:lang w:val="en-US"/>
              </w:rPr>
              <w:t xml:space="preserve">id </w:t>
            </w:r>
            <w:r>
              <w:rPr>
                <w:sz w:val="24"/>
                <w:szCs w:val="24"/>
                <w:lang w:val="en-US"/>
              </w:rPr>
              <w:t>OrganizationAcceptingClaims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F32405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B98619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Not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5A1BFD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Auto increment</w:t>
            </w:r>
          </w:p>
        </w:tc>
      </w:tr>
      <w:tr w:rsidR="003209E7" w14:paraId="7B711607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8B74D1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</w:rPr>
              <w:t>Название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0D7A07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NameOAC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0F1B02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nvarchar (10)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C0BF8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Not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B406AE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</w:rPr>
              <w:t>Уникальный</w:t>
            </w:r>
          </w:p>
        </w:tc>
      </w:tr>
      <w:tr w:rsidR="003209E7" w14:paraId="59CCC989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6FC0F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Страна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E0AC7B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IdCountry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45CD24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DBAB7B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Not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4E5982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Внешний ключ к таблице</w:t>
            </w:r>
            <w:r>
              <w:rPr>
                <w:i w:val="0"/>
                <w:iCs w:val="0"/>
                <w:color w:val="538135"/>
                <w:sz w:val="24"/>
                <w:szCs w:val="24"/>
                <w:u w:color="538135"/>
              </w:rPr>
              <w:t xml:space="preserve"> </w:t>
            </w:r>
            <w:r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</w:rPr>
              <w:t>Country</w:t>
            </w:r>
          </w:p>
        </w:tc>
      </w:tr>
      <w:tr w:rsidR="003209E7" w14:paraId="5843F7AF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C699C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Юридический адрес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4C3B2C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IdLegalAddressOAC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86D4FC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A5A4C3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Not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AE7ED2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Внешний ключ к таблице</w:t>
            </w:r>
            <w:r>
              <w:rPr>
                <w:i w:val="0"/>
                <w:iCs w:val="0"/>
                <w:color w:val="538135"/>
                <w:sz w:val="24"/>
                <w:szCs w:val="24"/>
                <w:u w:color="538135"/>
              </w:rPr>
              <w:t xml:space="preserve"> </w:t>
            </w:r>
            <w:r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</w:rPr>
              <w:t>LegalAddressOAC</w:t>
            </w:r>
          </w:p>
        </w:tc>
      </w:tr>
    </w:tbl>
    <w:p w14:paraId="4281D3A9" w14:textId="77777777" w:rsidR="003209E7" w:rsidRDefault="003209E7">
      <w:pPr>
        <w:spacing w:before="600"/>
        <w:jc w:val="both"/>
        <w:rPr>
          <w:sz w:val="28"/>
          <w:szCs w:val="28"/>
        </w:rPr>
      </w:pPr>
    </w:p>
    <w:p w14:paraId="09A1C121" w14:textId="77777777" w:rsidR="003209E7" w:rsidRDefault="002B5A18">
      <w:pPr>
        <w:widowControl/>
        <w:spacing w:before="60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таблице </w:t>
      </w:r>
      <w:r>
        <w:rPr>
          <w:sz w:val="28"/>
          <w:szCs w:val="28"/>
          <w:lang w:val="en-US"/>
        </w:rPr>
        <w:t>legalAddressMAQC</w:t>
      </w:r>
      <w:r>
        <w:rPr>
          <w:sz w:val="28"/>
          <w:szCs w:val="28"/>
        </w:rPr>
        <w:t xml:space="preserve"> содержатся информация о юридическом адресе п</w:t>
      </w:r>
      <w:r>
        <w:rPr>
          <w:sz w:val="28"/>
          <w:szCs w:val="28"/>
        </w:rPr>
        <w:t>роизводителей готовой лекарственной формы и выпускающий контроль качества. Табличная база данных приведена в таблице 11.</w:t>
      </w:r>
    </w:p>
    <w:p w14:paraId="1D7AD473" w14:textId="77777777" w:rsidR="003209E7" w:rsidRDefault="002B5A18">
      <w:pPr>
        <w:widowControl/>
        <w:spacing w:before="60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11 – </w:t>
      </w:r>
      <w:r>
        <w:rPr>
          <w:sz w:val="28"/>
          <w:szCs w:val="28"/>
          <w:lang w:val="en-US"/>
        </w:rPr>
        <w:t>LegalAddressMAQC</w:t>
      </w:r>
      <w:r>
        <w:rPr>
          <w:sz w:val="24"/>
          <w:szCs w:val="24"/>
        </w:rPr>
        <w:t xml:space="preserve"> </w:t>
      </w:r>
      <w:r>
        <w:rPr>
          <w:sz w:val="28"/>
          <w:szCs w:val="28"/>
        </w:rPr>
        <w:t>(юридический адрес производителя готовой лекарственной формы и выпускающий контроль качества).</w:t>
      </w:r>
    </w:p>
    <w:tbl>
      <w:tblPr>
        <w:tblStyle w:val="TableNormal"/>
        <w:tblW w:w="10194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981"/>
        <w:gridCol w:w="2250"/>
        <w:gridCol w:w="1921"/>
        <w:gridCol w:w="2010"/>
        <w:gridCol w:w="2032"/>
      </w:tblGrid>
      <w:tr w:rsidR="003209E7" w14:paraId="0A17DB17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3501DE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Название п</w:t>
            </w:r>
            <w:r>
              <w:rPr>
                <w:sz w:val="24"/>
                <w:szCs w:val="24"/>
              </w:rPr>
              <w:t>оля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955D10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Идентификатор поля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203097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Тип поля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4DB68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Разрешения NULL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921AB9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Комментарий</w:t>
            </w:r>
          </w:p>
        </w:tc>
      </w:tr>
      <w:tr w:rsidR="003209E7" w14:paraId="1E1CEFED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3CB774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</w:rPr>
              <w:t>№ п/п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56BC86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Id LegalAddressMAQC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8B4349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122DB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Not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C31581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Auto increment</w:t>
            </w:r>
          </w:p>
        </w:tc>
      </w:tr>
      <w:tr w:rsidR="003209E7" w14:paraId="51710009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2D0687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Город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60420E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IdCity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D30B33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615D99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Not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5087A7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Внешний ключ к таблице</w:t>
            </w:r>
            <w:r>
              <w:rPr>
                <w:i w:val="0"/>
                <w:iCs w:val="0"/>
                <w:color w:val="538135"/>
                <w:sz w:val="24"/>
                <w:szCs w:val="24"/>
                <w:u w:color="538135"/>
              </w:rPr>
              <w:t xml:space="preserve"> </w:t>
            </w:r>
            <w:r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</w:rPr>
              <w:t>City</w:t>
            </w:r>
          </w:p>
        </w:tc>
      </w:tr>
      <w:tr w:rsidR="003209E7" w14:paraId="7F860C5A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1B4876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Улица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B7C5FC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IdStreet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333CC5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F44E3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Not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25A7C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Внешний ключ к таблице</w:t>
            </w:r>
            <w:r>
              <w:rPr>
                <w:i w:val="0"/>
                <w:iCs w:val="0"/>
                <w:color w:val="538135"/>
                <w:sz w:val="24"/>
                <w:szCs w:val="24"/>
                <w:u w:color="538135"/>
              </w:rPr>
              <w:t xml:space="preserve"> </w:t>
            </w:r>
            <w:r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</w:rPr>
              <w:t>Street</w:t>
            </w:r>
          </w:p>
        </w:tc>
      </w:tr>
      <w:tr w:rsidR="003209E7" w14:paraId="34EAD806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94D992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Номер дома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BA00F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HouseNumber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E8607A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nvarchar(5)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C9FA10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Not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B3E88" w14:textId="77777777" w:rsidR="003209E7" w:rsidRDefault="003209E7"/>
        </w:tc>
      </w:tr>
      <w:tr w:rsidR="003209E7" w14:paraId="1E888943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6E3852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Строение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368F9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Building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EE15C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nvarchar(5)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687C82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Not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7D6B42" w14:textId="77777777" w:rsidR="003209E7" w:rsidRDefault="003209E7"/>
        </w:tc>
      </w:tr>
    </w:tbl>
    <w:p w14:paraId="77069159" w14:textId="77777777" w:rsidR="003209E7" w:rsidRDefault="003209E7">
      <w:pPr>
        <w:spacing w:before="600"/>
        <w:jc w:val="both"/>
        <w:rPr>
          <w:sz w:val="28"/>
          <w:szCs w:val="28"/>
        </w:rPr>
      </w:pPr>
    </w:p>
    <w:p w14:paraId="52030482" w14:textId="77777777" w:rsidR="003209E7" w:rsidRDefault="002B5A18">
      <w:pPr>
        <w:widowControl/>
        <w:spacing w:before="600" w:line="360" w:lineRule="auto"/>
        <w:ind w:firstLine="709"/>
        <w:jc w:val="both"/>
      </w:pPr>
      <w:r>
        <w:rPr>
          <w:rFonts w:ascii="Arial Unicode MS" w:hAnsi="Arial Unicode MS"/>
          <w:sz w:val="28"/>
          <w:szCs w:val="28"/>
        </w:rPr>
        <w:br w:type="page"/>
      </w:r>
    </w:p>
    <w:p w14:paraId="58D0CEC2" w14:textId="77777777" w:rsidR="003209E7" w:rsidRDefault="002B5A18">
      <w:pPr>
        <w:widowControl/>
        <w:spacing w:before="60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таблице </w:t>
      </w:r>
      <w:r>
        <w:rPr>
          <w:sz w:val="28"/>
          <w:szCs w:val="28"/>
          <w:lang w:val="en-US"/>
        </w:rPr>
        <w:t>LegalAddressPacker</w:t>
      </w:r>
      <w:r>
        <w:rPr>
          <w:sz w:val="28"/>
          <w:szCs w:val="28"/>
        </w:rPr>
        <w:t xml:space="preserve"> содержатся информация о юридическом адресе фасовщиков и упаковщиков. Табличная база данных приведена в таблице 12.</w:t>
      </w:r>
    </w:p>
    <w:p w14:paraId="5D98D904" w14:textId="77777777" w:rsidR="003209E7" w:rsidRDefault="002B5A18">
      <w:pPr>
        <w:widowControl/>
        <w:spacing w:before="60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12 – </w:t>
      </w:r>
      <w:r>
        <w:rPr>
          <w:sz w:val="28"/>
          <w:szCs w:val="28"/>
          <w:lang w:val="en-US"/>
        </w:rPr>
        <w:t>LegalAddressPacker</w:t>
      </w:r>
      <w:r>
        <w:rPr>
          <w:sz w:val="24"/>
          <w:szCs w:val="24"/>
        </w:rPr>
        <w:t xml:space="preserve"> </w:t>
      </w:r>
      <w:r>
        <w:rPr>
          <w:sz w:val="28"/>
          <w:szCs w:val="28"/>
        </w:rPr>
        <w:t>(Юридический адрес фасовщиков и упаковщиков).</w:t>
      </w:r>
    </w:p>
    <w:tbl>
      <w:tblPr>
        <w:tblStyle w:val="TableNormal"/>
        <w:tblW w:w="10194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981"/>
        <w:gridCol w:w="2250"/>
        <w:gridCol w:w="1921"/>
        <w:gridCol w:w="2010"/>
        <w:gridCol w:w="2032"/>
      </w:tblGrid>
      <w:tr w:rsidR="003209E7" w14:paraId="1B4440F5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CA67E9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Название поля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014058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Идентификатор поля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E3C9E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Тип поля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3872A1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Разрешения NULL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286A6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Комментарий</w:t>
            </w:r>
          </w:p>
        </w:tc>
      </w:tr>
      <w:tr w:rsidR="003209E7" w14:paraId="0DF3B328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7CC8C1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</w:rPr>
              <w:t>№ п/п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2E4E1B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Id LegalAddressPacker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775247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9C39EB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Not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66DB31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Auto increment</w:t>
            </w:r>
          </w:p>
        </w:tc>
      </w:tr>
      <w:tr w:rsidR="003209E7" w14:paraId="4FC2FC75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2CBC87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Город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96D52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IdCity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3BA4E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3F222C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Not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0EB1AC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Внешний ключ к таблице</w:t>
            </w:r>
            <w:r>
              <w:rPr>
                <w:i w:val="0"/>
                <w:iCs w:val="0"/>
                <w:color w:val="538135"/>
                <w:sz w:val="24"/>
                <w:szCs w:val="24"/>
                <w:u w:color="538135"/>
              </w:rPr>
              <w:t xml:space="preserve"> </w:t>
            </w:r>
            <w:r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</w:rPr>
              <w:t>City</w:t>
            </w:r>
          </w:p>
        </w:tc>
      </w:tr>
      <w:tr w:rsidR="003209E7" w14:paraId="2D948776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5C00C7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Улица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9697D4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IdStreet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4B6912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AB534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Not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64150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Внешний ключ к таблице</w:t>
            </w:r>
            <w:r>
              <w:rPr>
                <w:i w:val="0"/>
                <w:iCs w:val="0"/>
                <w:color w:val="538135"/>
                <w:sz w:val="24"/>
                <w:szCs w:val="24"/>
                <w:u w:color="538135"/>
              </w:rPr>
              <w:t xml:space="preserve"> </w:t>
            </w:r>
            <w:r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</w:rPr>
              <w:t>Street</w:t>
            </w:r>
          </w:p>
        </w:tc>
      </w:tr>
      <w:tr w:rsidR="003209E7" w14:paraId="04A8F232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1D74D6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Номер дома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80DB6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HouseNumber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2BC08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nvarchar(5)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847298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Not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2D1C71" w14:textId="77777777" w:rsidR="003209E7" w:rsidRDefault="003209E7"/>
        </w:tc>
      </w:tr>
      <w:tr w:rsidR="003209E7" w14:paraId="02D80CD3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602527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Строение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7E43D3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Building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FCDCC0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nvarchar(5)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ADAF8D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Not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34B386" w14:textId="77777777" w:rsidR="003209E7" w:rsidRDefault="003209E7"/>
        </w:tc>
      </w:tr>
    </w:tbl>
    <w:p w14:paraId="3570B8C5" w14:textId="77777777" w:rsidR="003209E7" w:rsidRDefault="003209E7">
      <w:pPr>
        <w:spacing w:before="600"/>
        <w:jc w:val="both"/>
        <w:rPr>
          <w:sz w:val="28"/>
          <w:szCs w:val="28"/>
        </w:rPr>
      </w:pPr>
    </w:p>
    <w:p w14:paraId="406D274C" w14:textId="77777777" w:rsidR="003209E7" w:rsidRDefault="002B5A18">
      <w:pPr>
        <w:widowControl/>
        <w:spacing w:before="60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таблице </w:t>
      </w:r>
      <w:r>
        <w:rPr>
          <w:sz w:val="28"/>
          <w:szCs w:val="28"/>
          <w:lang w:val="en-US"/>
        </w:rPr>
        <w:t>LegalAddressOAC</w:t>
      </w:r>
      <w:r>
        <w:rPr>
          <w:sz w:val="28"/>
          <w:szCs w:val="28"/>
        </w:rPr>
        <w:t xml:space="preserve"> содержатся вариант «Да» и «Нет». Табличная база данных приведена в таблице 13.</w:t>
      </w:r>
    </w:p>
    <w:p w14:paraId="36897543" w14:textId="77777777" w:rsidR="003209E7" w:rsidRDefault="002B5A18">
      <w:pPr>
        <w:widowControl/>
        <w:spacing w:before="60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13 – </w:t>
      </w:r>
      <w:r>
        <w:rPr>
          <w:sz w:val="28"/>
          <w:szCs w:val="28"/>
          <w:lang w:val="en-US"/>
        </w:rPr>
        <w:t>LegalAddressOAC</w:t>
      </w:r>
      <w:r>
        <w:rPr>
          <w:sz w:val="24"/>
          <w:szCs w:val="24"/>
        </w:rPr>
        <w:t xml:space="preserve"> </w:t>
      </w:r>
      <w:r>
        <w:rPr>
          <w:sz w:val="28"/>
          <w:szCs w:val="28"/>
        </w:rPr>
        <w:t>(Юридический адрес организации принимающих претензии).</w:t>
      </w:r>
    </w:p>
    <w:tbl>
      <w:tblPr>
        <w:tblStyle w:val="TableNormal"/>
        <w:tblW w:w="10194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981"/>
        <w:gridCol w:w="2250"/>
        <w:gridCol w:w="1921"/>
        <w:gridCol w:w="2010"/>
        <w:gridCol w:w="2032"/>
      </w:tblGrid>
      <w:tr w:rsidR="003209E7" w14:paraId="31004FBA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645F55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Название поля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AA3178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Идентификатор поля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38B084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 xml:space="preserve">Тип </w:t>
            </w:r>
            <w:r>
              <w:rPr>
                <w:sz w:val="24"/>
                <w:szCs w:val="24"/>
              </w:rPr>
              <w:t>поля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8B5C1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Разрешения NULL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C1AC6A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Комментарий</w:t>
            </w:r>
          </w:p>
        </w:tc>
      </w:tr>
      <w:tr w:rsidR="003209E7" w14:paraId="59745954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FF57A7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</w:rPr>
              <w:t>№ п/п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D28DA4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Id LegalAddressOAC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909CAE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D7795B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Not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577019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Auto increment</w:t>
            </w:r>
          </w:p>
        </w:tc>
      </w:tr>
      <w:tr w:rsidR="003209E7" w14:paraId="3196CEEF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93DB3B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Город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4E5FF8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IdCity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47866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4BA996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Not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B5B2BE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Внешний ключ к таблице</w:t>
            </w:r>
            <w:r>
              <w:rPr>
                <w:i w:val="0"/>
                <w:iCs w:val="0"/>
                <w:color w:val="538135"/>
                <w:sz w:val="24"/>
                <w:szCs w:val="24"/>
                <w:u w:color="538135"/>
              </w:rPr>
              <w:t xml:space="preserve"> </w:t>
            </w:r>
            <w:r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</w:rPr>
              <w:t>City</w:t>
            </w:r>
          </w:p>
        </w:tc>
      </w:tr>
      <w:tr w:rsidR="003209E7" w14:paraId="125EA967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8D6B3D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Улица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7B06B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IdStreet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7C7A0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52006E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Not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7601A" w14:textId="77777777" w:rsidR="003209E7" w:rsidRDefault="002B5A18">
            <w:pPr>
              <w:pStyle w:val="ab"/>
              <w:widowControl/>
              <w:spacing w:after="0"/>
              <w:jc w:val="both"/>
            </w:pPr>
            <w:r>
              <w:rPr>
                <w:i w:val="0"/>
                <w:iCs w:val="0"/>
                <w:color w:val="000000"/>
                <w:sz w:val="24"/>
                <w:szCs w:val="24"/>
                <w:u w:color="000000"/>
              </w:rPr>
              <w:t>Внешний ключ к таблице</w:t>
            </w:r>
            <w:r>
              <w:rPr>
                <w:i w:val="0"/>
                <w:iCs w:val="0"/>
                <w:color w:val="538135"/>
                <w:sz w:val="24"/>
                <w:szCs w:val="24"/>
                <w:u w:color="538135"/>
              </w:rPr>
              <w:t xml:space="preserve"> </w:t>
            </w:r>
            <w:r>
              <w:rPr>
                <w:i w:val="0"/>
                <w:iCs w:val="0"/>
                <w:color w:val="000000"/>
                <w:sz w:val="24"/>
                <w:szCs w:val="24"/>
                <w:u w:color="000000"/>
                <w:lang w:val="en-US"/>
              </w:rPr>
              <w:t>Street</w:t>
            </w:r>
          </w:p>
        </w:tc>
      </w:tr>
      <w:tr w:rsidR="003209E7" w14:paraId="2D5A3B3A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9593BB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Номер дома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1596F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HouseNumber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E0AB67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nvarchar(5)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1C4B1D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Not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A4FF5" w14:textId="77777777" w:rsidR="003209E7" w:rsidRDefault="003209E7"/>
        </w:tc>
      </w:tr>
      <w:tr w:rsidR="003209E7" w14:paraId="0C4176FC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EF603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Строение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50B80A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Building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B147A6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nvarchar(5)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169A5A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Not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2C2983" w14:textId="77777777" w:rsidR="003209E7" w:rsidRDefault="003209E7"/>
        </w:tc>
      </w:tr>
    </w:tbl>
    <w:p w14:paraId="467E66B5" w14:textId="77777777" w:rsidR="003209E7" w:rsidRDefault="003209E7">
      <w:pPr>
        <w:spacing w:before="600"/>
        <w:jc w:val="both"/>
        <w:rPr>
          <w:sz w:val="28"/>
          <w:szCs w:val="28"/>
        </w:rPr>
      </w:pPr>
    </w:p>
    <w:p w14:paraId="7A36FA54" w14:textId="77777777" w:rsidR="003209E7" w:rsidRDefault="002B5A18">
      <w:pPr>
        <w:widowControl/>
        <w:spacing w:before="60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таблице </w:t>
      </w:r>
      <w:r>
        <w:rPr>
          <w:sz w:val="28"/>
          <w:szCs w:val="28"/>
          <w:lang w:val="en-US"/>
        </w:rPr>
        <w:t>country</w:t>
      </w:r>
      <w:r>
        <w:rPr>
          <w:sz w:val="28"/>
          <w:szCs w:val="28"/>
        </w:rPr>
        <w:t xml:space="preserve"> содержатся название стран. Табличная база данных приведена в таблице 14.</w:t>
      </w:r>
    </w:p>
    <w:p w14:paraId="2A2E5AC8" w14:textId="77777777" w:rsidR="003209E7" w:rsidRDefault="002B5A18">
      <w:pPr>
        <w:widowControl/>
        <w:spacing w:before="60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Таблица 14 – С</w:t>
      </w:r>
      <w:r>
        <w:rPr>
          <w:sz w:val="28"/>
          <w:szCs w:val="28"/>
          <w:lang w:val="en-US"/>
        </w:rPr>
        <w:t>ountry</w:t>
      </w:r>
      <w:r>
        <w:rPr>
          <w:sz w:val="24"/>
          <w:szCs w:val="24"/>
        </w:rPr>
        <w:t xml:space="preserve"> </w:t>
      </w:r>
      <w:r>
        <w:rPr>
          <w:sz w:val="28"/>
          <w:szCs w:val="28"/>
        </w:rPr>
        <w:t>(Страны).</w:t>
      </w:r>
    </w:p>
    <w:tbl>
      <w:tblPr>
        <w:tblStyle w:val="TableNormal"/>
        <w:tblW w:w="10194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981"/>
        <w:gridCol w:w="2250"/>
        <w:gridCol w:w="1921"/>
        <w:gridCol w:w="2010"/>
        <w:gridCol w:w="2032"/>
      </w:tblGrid>
      <w:tr w:rsidR="003209E7" w14:paraId="625B6864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5D84A5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Название поля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B68D8D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Идентификатор поля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612B5E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Тип поля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C9AA7D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Разрешения NULL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9E421E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Комментарий</w:t>
            </w:r>
          </w:p>
        </w:tc>
      </w:tr>
      <w:tr w:rsidR="003209E7" w14:paraId="04959958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0A8F4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</w:rPr>
              <w:t>№ п/п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E96AB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Id</w:t>
            </w:r>
            <w:r>
              <w:rPr>
                <w:sz w:val="24"/>
                <w:szCs w:val="24"/>
              </w:rPr>
              <w:t>С</w:t>
            </w:r>
            <w:r>
              <w:rPr>
                <w:sz w:val="24"/>
                <w:szCs w:val="24"/>
                <w:lang w:val="en-US"/>
              </w:rPr>
              <w:t>ountry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70BE4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E007A4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Not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91E1F0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 xml:space="preserve">Auto </w:t>
            </w:r>
            <w:r>
              <w:rPr>
                <w:sz w:val="24"/>
                <w:szCs w:val="24"/>
                <w:lang w:val="en-US"/>
              </w:rPr>
              <w:t>increment</w:t>
            </w:r>
          </w:p>
        </w:tc>
      </w:tr>
      <w:tr w:rsidR="003209E7" w14:paraId="1E625E3C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2880D5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</w:rPr>
              <w:t>Название страны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37099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Name</w:t>
            </w:r>
            <w:r>
              <w:rPr>
                <w:sz w:val="24"/>
                <w:szCs w:val="24"/>
              </w:rPr>
              <w:t>С</w:t>
            </w:r>
            <w:r>
              <w:rPr>
                <w:sz w:val="24"/>
                <w:szCs w:val="24"/>
                <w:lang w:val="en-US"/>
              </w:rPr>
              <w:t>ountry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639C48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nvarchar (100)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6F7C5A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Not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26ED2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</w:rPr>
              <w:t>Уникальный</w:t>
            </w:r>
          </w:p>
        </w:tc>
      </w:tr>
    </w:tbl>
    <w:p w14:paraId="3EC5E582" w14:textId="77777777" w:rsidR="003209E7" w:rsidRDefault="003209E7">
      <w:pPr>
        <w:spacing w:before="600"/>
        <w:jc w:val="both"/>
        <w:rPr>
          <w:sz w:val="28"/>
          <w:szCs w:val="28"/>
        </w:rPr>
      </w:pPr>
    </w:p>
    <w:p w14:paraId="49029188" w14:textId="77777777" w:rsidR="003209E7" w:rsidRDefault="002B5A18">
      <w:pPr>
        <w:widowControl/>
        <w:spacing w:before="60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таблице </w:t>
      </w:r>
      <w:r>
        <w:rPr>
          <w:sz w:val="28"/>
          <w:szCs w:val="28"/>
          <w:lang w:val="en-US"/>
        </w:rPr>
        <w:t>city</w:t>
      </w:r>
      <w:r>
        <w:rPr>
          <w:sz w:val="28"/>
          <w:szCs w:val="28"/>
        </w:rPr>
        <w:t xml:space="preserve"> содержатся название городов. Табличная база данных приведена в таблице 15.</w:t>
      </w:r>
    </w:p>
    <w:p w14:paraId="0295D811" w14:textId="77777777" w:rsidR="003209E7" w:rsidRDefault="002B5A18">
      <w:pPr>
        <w:widowControl/>
        <w:spacing w:before="60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Таблица 15 – С</w:t>
      </w:r>
      <w:r>
        <w:rPr>
          <w:sz w:val="28"/>
          <w:szCs w:val="28"/>
          <w:lang w:val="en-US"/>
        </w:rPr>
        <w:t>ity</w:t>
      </w:r>
      <w:r>
        <w:rPr>
          <w:sz w:val="24"/>
          <w:szCs w:val="24"/>
        </w:rPr>
        <w:t xml:space="preserve"> </w:t>
      </w:r>
      <w:r>
        <w:rPr>
          <w:sz w:val="28"/>
          <w:szCs w:val="28"/>
        </w:rPr>
        <w:t>(Города).</w:t>
      </w:r>
    </w:p>
    <w:tbl>
      <w:tblPr>
        <w:tblStyle w:val="TableNormal"/>
        <w:tblW w:w="10194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981"/>
        <w:gridCol w:w="2250"/>
        <w:gridCol w:w="1921"/>
        <w:gridCol w:w="2010"/>
        <w:gridCol w:w="2032"/>
      </w:tblGrid>
      <w:tr w:rsidR="003209E7" w14:paraId="32A02F6F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EA67E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Название поля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9610F6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Идентификатор поля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15680A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Тип поля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4503BB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Разрешения NULL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ACCF79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Комментарий</w:t>
            </w:r>
          </w:p>
        </w:tc>
      </w:tr>
      <w:tr w:rsidR="003209E7" w14:paraId="15769A08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4888A5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</w:rPr>
              <w:t>№ п/п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AEFB2E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Id</w:t>
            </w:r>
            <w:r>
              <w:rPr>
                <w:sz w:val="24"/>
                <w:szCs w:val="24"/>
              </w:rPr>
              <w:t>С</w:t>
            </w:r>
            <w:r>
              <w:rPr>
                <w:sz w:val="24"/>
                <w:szCs w:val="24"/>
                <w:lang w:val="en-US"/>
              </w:rPr>
              <w:t>ity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E6FA5D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F95C8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Not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C1E4E2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Auto increment</w:t>
            </w:r>
          </w:p>
        </w:tc>
      </w:tr>
      <w:tr w:rsidR="003209E7" w14:paraId="78035BFE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FD5EA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</w:rPr>
              <w:t>Название города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BE1D8A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Name</w:t>
            </w:r>
            <w:r>
              <w:rPr>
                <w:sz w:val="24"/>
                <w:szCs w:val="24"/>
              </w:rPr>
              <w:t>С</w:t>
            </w:r>
            <w:r>
              <w:rPr>
                <w:sz w:val="24"/>
                <w:szCs w:val="24"/>
                <w:lang w:val="en-US"/>
              </w:rPr>
              <w:t>ity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80256D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nvarchar (100)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28C5D3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Not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3A19FA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</w:rPr>
              <w:t>Уникальный</w:t>
            </w:r>
          </w:p>
        </w:tc>
      </w:tr>
    </w:tbl>
    <w:p w14:paraId="33ED06C0" w14:textId="77777777" w:rsidR="003209E7" w:rsidRDefault="002B5A18">
      <w:pPr>
        <w:spacing w:before="600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 xml:space="preserve">В таблице </w:t>
      </w:r>
      <w:r>
        <w:rPr>
          <w:sz w:val="28"/>
          <w:szCs w:val="28"/>
          <w:lang w:val="en-US"/>
        </w:rPr>
        <w:t>street</w:t>
      </w:r>
      <w:r>
        <w:rPr>
          <w:sz w:val="28"/>
          <w:szCs w:val="28"/>
        </w:rPr>
        <w:t xml:space="preserve"> содержатся название улиц. Табличная база данных приведена в таблице 16.</w:t>
      </w:r>
    </w:p>
    <w:p w14:paraId="2728C7BF" w14:textId="77777777" w:rsidR="003209E7" w:rsidRDefault="002B5A18">
      <w:pPr>
        <w:widowControl/>
        <w:spacing w:before="60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16 – </w:t>
      </w:r>
      <w:r>
        <w:rPr>
          <w:sz w:val="28"/>
          <w:szCs w:val="28"/>
          <w:lang w:val="en-US"/>
        </w:rPr>
        <w:t>Street(улица)</w:t>
      </w:r>
      <w:r>
        <w:rPr>
          <w:sz w:val="28"/>
          <w:szCs w:val="28"/>
        </w:rPr>
        <w:t>.</w:t>
      </w:r>
    </w:p>
    <w:tbl>
      <w:tblPr>
        <w:tblStyle w:val="TableNormal"/>
        <w:tblW w:w="10194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981"/>
        <w:gridCol w:w="2250"/>
        <w:gridCol w:w="1921"/>
        <w:gridCol w:w="2010"/>
        <w:gridCol w:w="2032"/>
      </w:tblGrid>
      <w:tr w:rsidR="003209E7" w14:paraId="25871F3B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83B59D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Название поля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DB2FF5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Идентификатор поля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CBC7BD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Тип поля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BA4958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Разрешения NULL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9C8AD7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Комментарий</w:t>
            </w:r>
          </w:p>
        </w:tc>
      </w:tr>
      <w:tr w:rsidR="003209E7" w14:paraId="333F2C0E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C5D058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</w:rPr>
              <w:t>№ п/п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D6A11C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IdStreet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FAF4E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24E7D4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Not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DE751A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Auto increment</w:t>
            </w:r>
          </w:p>
        </w:tc>
      </w:tr>
      <w:tr w:rsidR="003209E7" w14:paraId="5345F5AC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9E51D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</w:rPr>
              <w:t>Название улицы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273CB6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NameStreet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50EE48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nvarchar (100)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D203AA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Not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E383DA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</w:rPr>
              <w:t>Уникальный</w:t>
            </w:r>
          </w:p>
        </w:tc>
      </w:tr>
    </w:tbl>
    <w:p w14:paraId="3DEE9928" w14:textId="77777777" w:rsidR="003209E7" w:rsidRDefault="003209E7">
      <w:pPr>
        <w:spacing w:before="600"/>
        <w:jc w:val="both"/>
        <w:rPr>
          <w:sz w:val="28"/>
          <w:szCs w:val="28"/>
        </w:rPr>
      </w:pPr>
    </w:p>
    <w:p w14:paraId="05766CED" w14:textId="77777777" w:rsidR="003209E7" w:rsidRDefault="002B5A18">
      <w:pPr>
        <w:widowControl/>
        <w:spacing w:before="60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таблице </w:t>
      </w:r>
      <w:r>
        <w:rPr>
          <w:sz w:val="28"/>
          <w:szCs w:val="28"/>
          <w:lang w:val="en-US"/>
        </w:rPr>
        <w:t>sell</w:t>
      </w:r>
      <w:r>
        <w:rPr>
          <w:sz w:val="28"/>
          <w:szCs w:val="28"/>
        </w:rPr>
        <w:t xml:space="preserve"> содержатся история продаж лекарственных препаратов. Табличная база данных приведена в таблице 17.</w:t>
      </w:r>
    </w:p>
    <w:p w14:paraId="2B3D67F6" w14:textId="77777777" w:rsidR="003209E7" w:rsidRDefault="002B5A18">
      <w:pPr>
        <w:widowControl/>
        <w:spacing w:before="60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Таблица 17 –</w:t>
      </w:r>
      <w:r>
        <w:rPr>
          <w:sz w:val="28"/>
          <w:szCs w:val="28"/>
          <w:lang w:val="en-US"/>
        </w:rPr>
        <w:t>Sell</w:t>
      </w:r>
      <w:r>
        <w:rPr>
          <w:sz w:val="24"/>
          <w:szCs w:val="24"/>
        </w:rPr>
        <w:t xml:space="preserve"> </w:t>
      </w:r>
      <w:r>
        <w:rPr>
          <w:sz w:val="28"/>
          <w:szCs w:val="28"/>
        </w:rPr>
        <w:t>(История продаж лекарственных препаратов).</w:t>
      </w:r>
    </w:p>
    <w:tbl>
      <w:tblPr>
        <w:tblStyle w:val="TableNormal"/>
        <w:tblW w:w="10194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981"/>
        <w:gridCol w:w="2250"/>
        <w:gridCol w:w="1921"/>
        <w:gridCol w:w="2010"/>
        <w:gridCol w:w="2032"/>
      </w:tblGrid>
      <w:tr w:rsidR="003209E7" w14:paraId="716873F4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CA141E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Название поля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2B53C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Идентификатор поля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9FC631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Тип поля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832855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Разрешения NULL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C9C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F193F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Комментарий</w:t>
            </w:r>
          </w:p>
        </w:tc>
      </w:tr>
      <w:tr w:rsidR="003209E7" w14:paraId="1F574564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55166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</w:rPr>
              <w:t>№ п/п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809656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IdSell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44ABE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842B45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Not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7CE483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Auto increment</w:t>
            </w:r>
          </w:p>
        </w:tc>
      </w:tr>
      <w:tr w:rsidR="003209E7" w14:paraId="2E78E57F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0DD1F6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</w:rPr>
              <w:t>Название лекарственного препарата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3CB2E5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IdProductSell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A7BDA8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  <w:lang w:val="en-US"/>
              </w:rPr>
              <w:t>nvarchar (100)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238DED" w14:textId="77777777" w:rsidR="003209E7" w:rsidRDefault="002B5A18">
            <w:pPr>
              <w:widowControl/>
              <w:jc w:val="center"/>
            </w:pPr>
            <w:r>
              <w:rPr>
                <w:sz w:val="24"/>
                <w:szCs w:val="24"/>
              </w:rPr>
              <w:t>Not</w:t>
            </w:r>
          </w:p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08AA44" w14:textId="77777777" w:rsidR="003209E7" w:rsidRDefault="002B5A18">
            <w:pPr>
              <w:widowControl/>
              <w:jc w:val="both"/>
            </w:pPr>
            <w:r>
              <w:rPr>
                <w:sz w:val="24"/>
                <w:szCs w:val="24"/>
              </w:rPr>
              <w:t>Уникальный</w:t>
            </w:r>
          </w:p>
        </w:tc>
      </w:tr>
      <w:tr w:rsidR="003209E7" w14:paraId="049D9CAB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8F71A" w14:textId="77777777" w:rsidR="003209E7" w:rsidRDefault="003209E7"/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FC829A" w14:textId="77777777" w:rsidR="003209E7" w:rsidRDefault="003209E7"/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2B25FD" w14:textId="77777777" w:rsidR="003209E7" w:rsidRDefault="003209E7"/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D1ECC" w14:textId="77777777" w:rsidR="003209E7" w:rsidRDefault="003209E7"/>
        </w:tc>
        <w:tc>
          <w:tcPr>
            <w:tcW w:w="2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734150" w14:textId="77777777" w:rsidR="003209E7" w:rsidRDefault="003209E7"/>
        </w:tc>
      </w:tr>
    </w:tbl>
    <w:p w14:paraId="2D8FF050" w14:textId="77777777" w:rsidR="003209E7" w:rsidRDefault="003209E7">
      <w:pPr>
        <w:spacing w:before="600"/>
        <w:jc w:val="both"/>
        <w:rPr>
          <w:sz w:val="28"/>
          <w:szCs w:val="28"/>
        </w:rPr>
      </w:pPr>
    </w:p>
    <w:p w14:paraId="0602FCA4" w14:textId="77777777" w:rsidR="003209E7" w:rsidRDefault="002B5A18">
      <w:pPr>
        <w:pStyle w:val="ab"/>
        <w:widowControl/>
        <w:spacing w:before="600" w:after="0" w:line="360" w:lineRule="auto"/>
        <w:ind w:firstLine="709"/>
        <w:jc w:val="both"/>
        <w:rPr>
          <w:i w:val="0"/>
          <w:iCs w:val="0"/>
          <w:color w:val="000000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  <w:u w:color="000000"/>
          <w:lang w:val="en-US"/>
        </w:rPr>
        <w:t>ER</w:t>
      </w:r>
      <w:r>
        <w:rPr>
          <w:i w:val="0"/>
          <w:iCs w:val="0"/>
          <w:color w:val="000000"/>
          <w:sz w:val="28"/>
          <w:szCs w:val="28"/>
          <w:u w:color="000000"/>
        </w:rPr>
        <w:t xml:space="preserve"> модель предполагает определение состава и взаимосвязей таблиц, отражающих содержание информационной модели в терминах конкретной СУБД. </w:t>
      </w:r>
      <w:r>
        <w:rPr>
          <w:i w:val="0"/>
          <w:iCs w:val="0"/>
          <w:color w:val="000000"/>
          <w:sz w:val="28"/>
          <w:szCs w:val="28"/>
          <w:u w:color="000000"/>
          <w:shd w:val="clear" w:color="auto" w:fill="FFFFFF"/>
        </w:rPr>
        <w:t xml:space="preserve">Посмотреть </w:t>
      </w:r>
      <w:r>
        <w:rPr>
          <w:i w:val="0"/>
          <w:iCs w:val="0"/>
          <w:color w:val="000000"/>
          <w:sz w:val="28"/>
          <w:szCs w:val="28"/>
          <w:u w:color="000000"/>
          <w:shd w:val="clear" w:color="auto" w:fill="FFFFFF"/>
          <w:lang w:val="en-US"/>
        </w:rPr>
        <w:t>ERD</w:t>
      </w:r>
      <w:r>
        <w:rPr>
          <w:i w:val="0"/>
          <w:iCs w:val="0"/>
          <w:color w:val="000000"/>
          <w:sz w:val="28"/>
          <w:szCs w:val="28"/>
          <w:u w:color="000000"/>
          <w:shd w:val="clear" w:color="auto" w:fill="FFFFFF"/>
        </w:rPr>
        <w:t xml:space="preserve"> диаграмму можно в приложении 4</w:t>
      </w:r>
    </w:p>
    <w:p w14:paraId="3BA2CF4F" w14:textId="77777777" w:rsidR="003209E7" w:rsidRDefault="002B5A18">
      <w:pPr>
        <w:pStyle w:val="11"/>
        <w:numPr>
          <w:ilvl w:val="1"/>
          <w:numId w:val="31"/>
        </w:numPr>
        <w:ind w:right="0"/>
      </w:pPr>
      <w:bookmarkStart w:id="55" w:name="_Toc12"/>
      <w:r>
        <w:t>Сценарий диалога информационной системы</w:t>
      </w:r>
      <w:bookmarkEnd w:id="55"/>
    </w:p>
    <w:p w14:paraId="6FF7D839" w14:textId="77777777" w:rsidR="003209E7" w:rsidRDefault="002B5A18">
      <w:pPr>
        <w:pStyle w:val="ac"/>
        <w:widowControl/>
        <w:shd w:val="clear" w:color="auto" w:fill="FFFFFF"/>
        <w:tabs>
          <w:tab w:val="left" w:pos="1134"/>
        </w:tabs>
        <w:spacing w:before="0" w:after="0" w:line="360" w:lineRule="auto"/>
        <w:ind w:firstLine="709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Визуальное представление сценария диалога автоматизированной информационной системы аптеки</w:t>
      </w:r>
      <w:r>
        <w:rPr>
          <w:b w:val="0"/>
          <w:bCs w:val="0"/>
          <w:spacing w:val="0"/>
          <w:kern w:val="0"/>
        </w:rPr>
        <w:t xml:space="preserve"> ООО «АПТЕКА-А.в.е-1» </w:t>
      </w:r>
      <w:r>
        <w:rPr>
          <w:b w:val="0"/>
          <w:bCs w:val="0"/>
          <w:spacing w:val="0"/>
          <w:kern w:val="0"/>
        </w:rPr>
        <w:t>находится в приложении 5. Начальной страницей данной АИС является окно авторизации, затем пользователь будет переходить на окно, главной страниц</w:t>
      </w:r>
      <w:r>
        <w:rPr>
          <w:b w:val="0"/>
          <w:bCs w:val="0"/>
          <w:spacing w:val="0"/>
          <w:kern w:val="0"/>
        </w:rPr>
        <w:t>ы, соответствующей его роли. При входе в систему под ролью администратор, пользователю будут доступны следующие окна:</w:t>
      </w:r>
    </w:p>
    <w:p w14:paraId="122EEA56" w14:textId="77777777" w:rsidR="003209E7" w:rsidRDefault="002B5A18">
      <w:pPr>
        <w:pStyle w:val="ac"/>
        <w:widowControl/>
        <w:numPr>
          <w:ilvl w:val="0"/>
          <w:numId w:val="32"/>
        </w:numPr>
        <w:shd w:val="clear" w:color="auto" w:fill="FFFFFF"/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Список, редактирование, добавление, удаление продуктов. Так же удаление, создания, редактирование категорий;</w:t>
      </w:r>
    </w:p>
    <w:p w14:paraId="2CE0A0D0" w14:textId="77777777" w:rsidR="003209E7" w:rsidRDefault="002B5A18">
      <w:pPr>
        <w:pStyle w:val="ac"/>
        <w:widowControl/>
        <w:numPr>
          <w:ilvl w:val="0"/>
          <w:numId w:val="32"/>
        </w:numPr>
        <w:shd w:val="clear" w:color="auto" w:fill="FFFFFF"/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.</w:t>
      </w:r>
    </w:p>
    <w:p w14:paraId="40860E8C" w14:textId="77777777" w:rsidR="003209E7" w:rsidRDefault="002B5A18">
      <w:pPr>
        <w:widowControl/>
        <w:shd w:val="clear" w:color="auto" w:fill="FFFFFF"/>
        <w:tabs>
          <w:tab w:val="left" w:pos="1134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входе в систему под ролью фармацевт, пользователю будут доступны следующие окна</w:t>
      </w:r>
      <w:r w:rsidRPr="002B5A18">
        <w:rPr>
          <w:sz w:val="28"/>
          <w:szCs w:val="28"/>
          <w:rPrChange w:id="56" w:author="egorca_05" w:date="2022-10-27T22:51:00Z">
            <w:rPr>
              <w:sz w:val="28"/>
              <w:szCs w:val="28"/>
              <w:lang w:val="en-US"/>
            </w:rPr>
          </w:rPrChange>
        </w:rPr>
        <w:t>:</w:t>
      </w:r>
    </w:p>
    <w:p w14:paraId="71E8F988" w14:textId="77777777" w:rsidR="003209E7" w:rsidRDefault="002B5A18">
      <w:pPr>
        <w:pStyle w:val="ac"/>
        <w:widowControl/>
        <w:numPr>
          <w:ilvl w:val="0"/>
          <w:numId w:val="33"/>
        </w:numPr>
        <w:shd w:val="clear" w:color="auto" w:fill="FFFFFF"/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Список препаратов, полная информация о препаратах;</w:t>
      </w:r>
    </w:p>
    <w:p w14:paraId="11B9CD19" w14:textId="77777777" w:rsidR="003209E7" w:rsidRDefault="002B5A18">
      <w:pPr>
        <w:pStyle w:val="ac"/>
        <w:widowControl/>
        <w:numPr>
          <w:ilvl w:val="0"/>
          <w:numId w:val="32"/>
        </w:numPr>
        <w:shd w:val="clear" w:color="auto" w:fill="FFFFFF"/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Окно создание заказа</w:t>
      </w:r>
      <w:r>
        <w:rPr>
          <w:b w:val="0"/>
          <w:bCs w:val="0"/>
          <w:spacing w:val="0"/>
          <w:kern w:val="0"/>
          <w:lang w:val="en-US"/>
        </w:rPr>
        <w:t>.</w:t>
      </w:r>
    </w:p>
    <w:p w14:paraId="1FFDE0C5" w14:textId="77777777" w:rsidR="003209E7" w:rsidRDefault="002B5A18">
      <w:pPr>
        <w:widowControl/>
        <w:shd w:val="clear" w:color="auto" w:fill="FFFFFF"/>
        <w:tabs>
          <w:tab w:val="left" w:pos="1134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входе в систему под ролью директора пользователю будет доступен такой же функционал, как и </w:t>
      </w:r>
      <w:r>
        <w:rPr>
          <w:sz w:val="28"/>
          <w:szCs w:val="28"/>
        </w:rPr>
        <w:t>администратору, но без возможности добавления и редактирования. Но имеет возможность</w:t>
      </w:r>
      <w:r>
        <w:rPr>
          <w:sz w:val="28"/>
          <w:szCs w:val="28"/>
          <w:lang w:val="en-US"/>
        </w:rPr>
        <w:t>:</w:t>
      </w:r>
    </w:p>
    <w:p w14:paraId="69A4B13E" w14:textId="77777777" w:rsidR="003209E7" w:rsidRDefault="002B5A18">
      <w:pPr>
        <w:pStyle w:val="ac"/>
        <w:widowControl/>
        <w:numPr>
          <w:ilvl w:val="0"/>
          <w:numId w:val="34"/>
        </w:numPr>
        <w:shd w:val="clear" w:color="auto" w:fill="FFFFFF"/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Добавление, редактирования, удаления сотрудника;</w:t>
      </w:r>
    </w:p>
    <w:p w14:paraId="6E3082E5" w14:textId="77777777" w:rsidR="003209E7" w:rsidRDefault="002B5A18">
      <w:pPr>
        <w:pStyle w:val="ac"/>
        <w:widowControl/>
        <w:numPr>
          <w:ilvl w:val="0"/>
          <w:numId w:val="32"/>
        </w:numPr>
        <w:shd w:val="clear" w:color="auto" w:fill="FFFFFF"/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Просмотр истории продаж.</w:t>
      </w:r>
    </w:p>
    <w:p w14:paraId="561A7032" w14:textId="77777777" w:rsidR="003209E7" w:rsidRDefault="002B5A18">
      <w:pPr>
        <w:widowControl/>
        <w:shd w:val="clear" w:color="auto" w:fill="FFFFFF"/>
        <w:tabs>
          <w:tab w:val="left" w:pos="1134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Каждый из пользователей может нажать на кнопку </w:t>
      </w:r>
      <w:r w:rsidRPr="002B5A18">
        <w:rPr>
          <w:sz w:val="28"/>
          <w:szCs w:val="28"/>
          <w:rPrChange w:id="57" w:author="egorca_05" w:date="2022-10-27T22:51:00Z">
            <w:rPr>
              <w:sz w:val="28"/>
              <w:szCs w:val="28"/>
              <w:lang w:val="en-US"/>
            </w:rPr>
          </w:rPrChange>
        </w:rPr>
        <w:t>«</w:t>
      </w:r>
      <w:r>
        <w:rPr>
          <w:sz w:val="28"/>
          <w:szCs w:val="28"/>
        </w:rPr>
        <w:t>Выйти</w:t>
      </w:r>
      <w:r w:rsidRPr="002B5A18">
        <w:rPr>
          <w:sz w:val="28"/>
          <w:szCs w:val="28"/>
          <w:rPrChange w:id="58" w:author="egorca_05" w:date="2022-10-27T22:51:00Z">
            <w:rPr>
              <w:sz w:val="28"/>
              <w:szCs w:val="28"/>
              <w:lang w:val="en-US"/>
            </w:rPr>
          </w:rPrChange>
        </w:rPr>
        <w:t>»</w:t>
      </w:r>
      <w:r>
        <w:rPr>
          <w:sz w:val="28"/>
          <w:szCs w:val="28"/>
        </w:rPr>
        <w:t xml:space="preserve"> и вернуться в окно авторизации.</w:t>
      </w:r>
    </w:p>
    <w:p w14:paraId="4F4F024F" w14:textId="77777777" w:rsidR="003209E7" w:rsidRDefault="002B5A18">
      <w:pPr>
        <w:pStyle w:val="11"/>
        <w:numPr>
          <w:ilvl w:val="1"/>
          <w:numId w:val="31"/>
        </w:numPr>
        <w:ind w:right="0"/>
      </w:pPr>
      <w:bookmarkStart w:id="59" w:name="_Toc13"/>
      <w:r>
        <w:t>Реализаци</w:t>
      </w:r>
      <w:r>
        <w:t xml:space="preserve">я информационной системы </w:t>
      </w:r>
      <w:bookmarkEnd w:id="59"/>
    </w:p>
    <w:p w14:paraId="251869DE" w14:textId="77777777" w:rsidR="003209E7" w:rsidRDefault="002B5A18">
      <w:pPr>
        <w:pStyle w:val="ab"/>
        <w:widowControl/>
        <w:spacing w:after="600" w:line="360" w:lineRule="auto"/>
        <w:ind w:firstLine="709"/>
        <w:jc w:val="both"/>
        <w:rPr>
          <w:i w:val="0"/>
          <w:iCs w:val="0"/>
          <w:color w:val="000000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  <w:u w:color="000000"/>
        </w:rPr>
        <w:t xml:space="preserve">При входе в систему первое что видит пользователь это – окно «Авторизация». </w:t>
      </w:r>
      <w:r>
        <w:rPr>
          <w:i w:val="0"/>
          <w:iCs w:val="0"/>
          <w:color w:val="000000"/>
          <w:sz w:val="28"/>
          <w:szCs w:val="28"/>
          <w:u w:color="000000"/>
          <w:shd w:val="clear" w:color="auto" w:fill="FFFFFF"/>
        </w:rPr>
        <w:t>Для дальнейшего пользования программой надо авторизироваться в системе, для этого надо ввести Логин и Пароль. В</w:t>
      </w:r>
      <w:r>
        <w:rPr>
          <w:i w:val="0"/>
          <w:iCs w:val="0"/>
          <w:color w:val="000000"/>
          <w:sz w:val="28"/>
          <w:szCs w:val="28"/>
          <w:u w:color="000000"/>
        </w:rPr>
        <w:t>изуальное представление окна находится на р</w:t>
      </w:r>
      <w:r>
        <w:rPr>
          <w:i w:val="0"/>
          <w:iCs w:val="0"/>
          <w:color w:val="000000"/>
          <w:sz w:val="28"/>
          <w:szCs w:val="28"/>
          <w:u w:color="000000"/>
        </w:rPr>
        <w:t>исунке 17.</w:t>
      </w:r>
      <w:r>
        <w:rPr>
          <w:i w:val="0"/>
          <w:iCs w:val="0"/>
          <w:noProof/>
          <w:color w:val="000000"/>
          <w:sz w:val="28"/>
          <w:szCs w:val="28"/>
          <w:u w:color="000000"/>
        </w:rPr>
        <w:drawing>
          <wp:anchor distT="152400" distB="152400" distL="152400" distR="152400" simplePos="0" relativeHeight="251671552" behindDoc="0" locked="0" layoutInCell="1" allowOverlap="1" wp14:anchorId="121E2C5B" wp14:editId="2A9867AA">
            <wp:simplePos x="0" y="0"/>
            <wp:positionH relativeFrom="margin">
              <wp:posOffset>429590</wp:posOffset>
            </wp:positionH>
            <wp:positionV relativeFrom="line">
              <wp:posOffset>488137</wp:posOffset>
            </wp:positionV>
            <wp:extent cx="5604620" cy="373331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9"/>
                <wp:lineTo x="0" y="21629"/>
                <wp:lineTo x="0" y="0"/>
              </wp:wrapPolygon>
            </wp:wrapThrough>
            <wp:docPr id="1073741840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4620" cy="37333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4A222F8" w14:textId="77777777" w:rsidR="003209E7" w:rsidRDefault="002B5A18">
      <w:pPr>
        <w:pStyle w:val="ac"/>
        <w:widowControl/>
        <w:spacing w:before="0" w:line="360" w:lineRule="auto"/>
        <w:jc w:val="center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Рисунок 17 – Окно авторизации.</w:t>
      </w:r>
    </w:p>
    <w:p w14:paraId="4B245C36" w14:textId="77777777" w:rsidR="003209E7" w:rsidRDefault="002B5A18">
      <w:pPr>
        <w:widowControl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программе предусмотрены три формы входа. При входе в систему пользователь может зайти под ролью: фармацевт, администратор и директор.</w:t>
      </w:r>
    </w:p>
    <w:p w14:paraId="4CF24E78" w14:textId="77777777" w:rsidR="003209E7" w:rsidRDefault="002B5A18">
      <w:pPr>
        <w:widowControl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shd w:val="clear" w:color="auto" w:fill="FFFFFF"/>
        </w:rPr>
        <w:t>При входе в систему с ролью фармацевт, открывается «Главное меню фармацевта»</w:t>
      </w:r>
      <w:r>
        <w:rPr>
          <w:sz w:val="28"/>
          <w:szCs w:val="28"/>
          <w:shd w:val="clear" w:color="auto" w:fill="FFFFFF"/>
        </w:rPr>
        <w:t xml:space="preserve">. </w:t>
      </w:r>
      <w:r>
        <w:rPr>
          <w:sz w:val="28"/>
          <w:szCs w:val="28"/>
        </w:rPr>
        <w:t>Визуальное представление страницы находится на рисунке 18.</w:t>
      </w:r>
    </w:p>
    <w:p w14:paraId="06B93D0B" w14:textId="77777777" w:rsidR="003209E7" w:rsidRDefault="002B5A18">
      <w:pPr>
        <w:widowControl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Фармацевту доступны следующие окна: </w:t>
      </w:r>
    </w:p>
    <w:p w14:paraId="0B67949C" w14:textId="77777777" w:rsidR="003209E7" w:rsidRDefault="002B5A18">
      <w:pPr>
        <w:pStyle w:val="ab"/>
        <w:widowControl/>
        <w:numPr>
          <w:ilvl w:val="0"/>
          <w:numId w:val="36"/>
        </w:numPr>
        <w:spacing w:after="0" w:line="360" w:lineRule="auto"/>
        <w:jc w:val="both"/>
        <w:rPr>
          <w:i w:val="0"/>
          <w:iCs w:val="0"/>
          <w:color w:val="000000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  <w:u w:color="000000"/>
        </w:rPr>
        <w:t>режим продажи;</w:t>
      </w:r>
    </w:p>
    <w:p w14:paraId="1FBCCE56" w14:textId="77777777" w:rsidR="003209E7" w:rsidRDefault="002B5A18">
      <w:pPr>
        <w:pStyle w:val="ab"/>
        <w:widowControl/>
        <w:numPr>
          <w:ilvl w:val="0"/>
          <w:numId w:val="36"/>
        </w:numPr>
        <w:spacing w:after="0" w:line="360" w:lineRule="auto"/>
        <w:jc w:val="both"/>
        <w:rPr>
          <w:i w:val="0"/>
          <w:iCs w:val="0"/>
          <w:color w:val="000000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  <w:u w:color="000000"/>
        </w:rPr>
        <w:t>создать заказ;</w:t>
      </w:r>
    </w:p>
    <w:p w14:paraId="29446C6C" w14:textId="77777777" w:rsidR="003209E7" w:rsidRDefault="002B5A18">
      <w:pPr>
        <w:pStyle w:val="ab"/>
        <w:widowControl/>
        <w:numPr>
          <w:ilvl w:val="0"/>
          <w:numId w:val="36"/>
        </w:numPr>
        <w:spacing w:after="0" w:line="360" w:lineRule="auto"/>
        <w:jc w:val="both"/>
        <w:rPr>
          <w:i w:val="0"/>
          <w:iCs w:val="0"/>
          <w:color w:val="000000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  <w:u w:color="000000"/>
        </w:rPr>
        <w:t>поставка;</w:t>
      </w:r>
    </w:p>
    <w:p w14:paraId="41002108" w14:textId="77777777" w:rsidR="003209E7" w:rsidRDefault="002B5A18">
      <w:pPr>
        <w:pStyle w:val="ac"/>
        <w:widowControl/>
        <w:spacing w:before="0" w:line="360" w:lineRule="auto"/>
        <w:jc w:val="center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Рисунок 18 – Глав</w:t>
      </w:r>
      <w:r>
        <w:rPr>
          <w:noProof/>
        </w:rPr>
        <w:drawing>
          <wp:anchor distT="152400" distB="152400" distL="152400" distR="152400" simplePos="0" relativeHeight="251672576" behindDoc="0" locked="0" layoutInCell="1" allowOverlap="1" wp14:anchorId="33CDBEF9" wp14:editId="7724249B">
            <wp:simplePos x="0" y="0"/>
            <wp:positionH relativeFrom="page">
              <wp:posOffset>1315783</wp:posOffset>
            </wp:positionH>
            <wp:positionV relativeFrom="page">
              <wp:posOffset>3284540</wp:posOffset>
            </wp:positionV>
            <wp:extent cx="5284933" cy="351303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0"/>
                <wp:lineTo x="0" y="21610"/>
                <wp:lineTo x="0" y="0"/>
              </wp:wrapPolygon>
            </wp:wrapThrough>
            <wp:docPr id="1073741841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4933" cy="35130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0"/>
          <w:bCs w:val="0"/>
          <w:spacing w:val="0"/>
          <w:kern w:val="0"/>
        </w:rPr>
        <w:t>ное окно фармацевта.</w:t>
      </w:r>
    </w:p>
    <w:p w14:paraId="3D0019C8" w14:textId="77777777" w:rsidR="003209E7" w:rsidRDefault="002B5A18">
      <w:pPr>
        <w:pStyle w:val="ab"/>
        <w:widowControl/>
        <w:spacing w:after="600" w:line="360" w:lineRule="auto"/>
        <w:ind w:firstLine="709"/>
        <w:jc w:val="both"/>
        <w:rPr>
          <w:i w:val="0"/>
          <w:iCs w:val="0"/>
          <w:color w:val="000000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  <w:u w:color="000000"/>
        </w:rPr>
        <w:t>В пункте меню «режим продажи» фармацевт может просматривать список всех препара</w:t>
      </w:r>
      <w:r>
        <w:rPr>
          <w:i w:val="0"/>
          <w:iCs w:val="0"/>
          <w:color w:val="000000"/>
          <w:sz w:val="28"/>
          <w:szCs w:val="28"/>
          <w:u w:color="000000"/>
        </w:rPr>
        <w:t>тов, которые есть в системе, а так же осуществлять продажу лекарственного препарата. Также в данном окне предусмотрен поиск по названию препарата, и переход на окно с более подробной информацией о препарате. Визуальное представление страницы находится на р</w:t>
      </w:r>
      <w:r>
        <w:rPr>
          <w:i w:val="0"/>
          <w:iCs w:val="0"/>
          <w:color w:val="000000"/>
          <w:sz w:val="28"/>
          <w:szCs w:val="28"/>
          <w:u w:color="000000"/>
        </w:rPr>
        <w:t>исунке 19.</w:t>
      </w:r>
    </w:p>
    <w:p w14:paraId="47E9DA62" w14:textId="77777777" w:rsidR="003209E7" w:rsidRDefault="002B5A18">
      <w:pPr>
        <w:pStyle w:val="ac"/>
        <w:widowControl/>
        <w:spacing w:before="0" w:line="360" w:lineRule="auto"/>
        <w:jc w:val="center"/>
      </w:pPr>
      <w:r>
        <w:rPr>
          <w:rFonts w:ascii="Arial Unicode MS" w:hAnsi="Arial Unicode MS"/>
          <w:b w:val="0"/>
          <w:bCs w:val="0"/>
          <w:spacing w:val="0"/>
          <w:kern w:val="0"/>
        </w:rPr>
        <w:br w:type="page"/>
      </w:r>
    </w:p>
    <w:p w14:paraId="716BBB70" w14:textId="77777777" w:rsidR="003209E7" w:rsidRDefault="002B5A18">
      <w:pPr>
        <w:pStyle w:val="ac"/>
        <w:widowControl/>
        <w:spacing w:before="0" w:line="360" w:lineRule="auto"/>
        <w:jc w:val="center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Рисунок 19 – Режим продажи.</w:t>
      </w:r>
    </w:p>
    <w:p w14:paraId="4D02AFB9" w14:textId="77777777" w:rsidR="003209E7" w:rsidRDefault="002B5A18">
      <w:pPr>
        <w:pStyle w:val="ab"/>
        <w:widowControl/>
        <w:spacing w:after="0" w:line="360" w:lineRule="auto"/>
        <w:ind w:firstLine="709"/>
        <w:jc w:val="both"/>
        <w:rPr>
          <w:i w:val="0"/>
          <w:iCs w:val="0"/>
          <w:color w:val="000000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  <w:u w:color="000000"/>
        </w:rPr>
        <w:t>Из окна «Режим продажи» фармацевт может перейти на окно «Информация».</w:t>
      </w:r>
    </w:p>
    <w:p w14:paraId="7B1C25BE" w14:textId="77777777" w:rsidR="003209E7" w:rsidRDefault="002B5A18">
      <w:pPr>
        <w:pStyle w:val="ab"/>
        <w:widowControl/>
        <w:spacing w:after="0" w:line="360" w:lineRule="auto"/>
        <w:ind w:firstLine="709"/>
        <w:jc w:val="both"/>
        <w:rPr>
          <w:i w:val="0"/>
          <w:iCs w:val="0"/>
          <w:color w:val="000000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  <w:u w:color="000000"/>
        </w:rPr>
        <w:t>При нажатии левой клавишей мышки в списке фармацевт может выбрать препарат по которому нужн</w:t>
      </w:r>
      <w:r>
        <w:rPr>
          <w:noProof/>
        </w:rPr>
        <w:drawing>
          <wp:anchor distT="152400" distB="152400" distL="152400" distR="152400" simplePos="0" relativeHeight="251673600" behindDoc="0" locked="0" layoutInCell="1" allowOverlap="1" wp14:anchorId="409D3975" wp14:editId="6AB20DC0">
            <wp:simplePos x="0" y="0"/>
            <wp:positionH relativeFrom="page">
              <wp:posOffset>1208145</wp:posOffset>
            </wp:positionH>
            <wp:positionV relativeFrom="page">
              <wp:posOffset>1044034</wp:posOffset>
            </wp:positionV>
            <wp:extent cx="5500209" cy="365005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4"/>
                <wp:lineTo x="0" y="21614"/>
                <wp:lineTo x="0" y="0"/>
              </wp:wrapPolygon>
            </wp:wrapThrough>
            <wp:docPr id="1073741842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0209" cy="36500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i w:val="0"/>
          <w:iCs w:val="0"/>
          <w:color w:val="000000"/>
          <w:sz w:val="28"/>
          <w:szCs w:val="28"/>
          <w:u w:color="000000"/>
        </w:rPr>
        <w:t xml:space="preserve">а актуальная информация, далее для перехода в окно </w:t>
      </w:r>
      <w:r>
        <w:rPr>
          <w:i w:val="0"/>
          <w:iCs w:val="0"/>
          <w:color w:val="000000"/>
          <w:sz w:val="28"/>
          <w:szCs w:val="28"/>
          <w:u w:color="000000"/>
        </w:rPr>
        <w:t xml:space="preserve"> «Информация» требуется нажать левой кнопкой мышки по кнопке «Подробнее». Визуальное представление </w:t>
      </w:r>
      <w:r>
        <w:rPr>
          <w:i w:val="0"/>
          <w:iCs w:val="0"/>
          <w:color w:val="000000"/>
          <w:sz w:val="28"/>
          <w:szCs w:val="28"/>
          <w:u w:color="000000"/>
          <w:lang w:val="fr-FR"/>
        </w:rPr>
        <w:t>«</w:t>
      </w:r>
      <w:r>
        <w:rPr>
          <w:i w:val="0"/>
          <w:iCs w:val="0"/>
          <w:color w:val="000000"/>
          <w:sz w:val="28"/>
          <w:szCs w:val="28"/>
          <w:u w:color="000000"/>
        </w:rPr>
        <w:t>Информация</w:t>
      </w:r>
      <w:r>
        <w:rPr>
          <w:i w:val="0"/>
          <w:iCs w:val="0"/>
          <w:color w:val="000000"/>
          <w:sz w:val="28"/>
          <w:szCs w:val="28"/>
          <w:u w:color="000000"/>
          <w:lang w:val="it-IT"/>
        </w:rPr>
        <w:t>»</w:t>
      </w:r>
      <w:r>
        <w:rPr>
          <w:i w:val="0"/>
          <w:iCs w:val="0"/>
          <w:color w:val="000000"/>
          <w:sz w:val="28"/>
          <w:szCs w:val="28"/>
          <w:u w:color="000000"/>
        </w:rPr>
        <w:t xml:space="preserve"> находится на рисунке 20.</w:t>
      </w:r>
    </w:p>
    <w:p w14:paraId="01E0EC8D" w14:textId="77777777" w:rsidR="003209E7" w:rsidRDefault="002B5A18">
      <w:pPr>
        <w:pStyle w:val="ac"/>
        <w:widowControl/>
        <w:spacing w:before="0" w:line="360" w:lineRule="auto"/>
        <w:jc w:val="center"/>
      </w:pPr>
      <w:r>
        <w:rPr>
          <w:rFonts w:ascii="Arial Unicode MS" w:hAnsi="Arial Unicode MS"/>
          <w:b w:val="0"/>
          <w:bCs w:val="0"/>
          <w:spacing w:val="0"/>
          <w:kern w:val="0"/>
        </w:rPr>
        <w:br w:type="page"/>
      </w:r>
    </w:p>
    <w:p w14:paraId="2CDFA0E2" w14:textId="77777777" w:rsidR="003209E7" w:rsidRPr="002B5A18" w:rsidRDefault="002B5A18">
      <w:pPr>
        <w:pStyle w:val="ac"/>
        <w:widowControl/>
        <w:spacing w:before="0" w:line="360" w:lineRule="auto"/>
        <w:jc w:val="center"/>
        <w:rPr>
          <w:b w:val="0"/>
          <w:bCs w:val="0"/>
          <w:spacing w:val="0"/>
          <w:kern w:val="0"/>
          <w:rPrChange w:id="60" w:author="egorca_05" w:date="2022-10-27T22:51:00Z">
            <w:rPr>
              <w:b w:val="0"/>
              <w:bCs w:val="0"/>
              <w:spacing w:val="0"/>
              <w:kern w:val="0"/>
              <w:lang w:val="en-US"/>
            </w:rPr>
          </w:rPrChange>
        </w:rPr>
      </w:pPr>
      <w:r>
        <w:rPr>
          <w:b w:val="0"/>
          <w:bCs w:val="0"/>
          <w:spacing w:val="0"/>
          <w:kern w:val="0"/>
        </w:rPr>
        <w:t xml:space="preserve">Рисунок 20 – </w:t>
      </w:r>
      <w:r w:rsidRPr="002B5A18">
        <w:rPr>
          <w:b w:val="0"/>
          <w:bCs w:val="0"/>
          <w:spacing w:val="0"/>
          <w:kern w:val="0"/>
          <w:rPrChange w:id="61" w:author="egorca_05" w:date="2022-10-27T22:51:00Z">
            <w:rPr>
              <w:b w:val="0"/>
              <w:bCs w:val="0"/>
              <w:spacing w:val="0"/>
              <w:kern w:val="0"/>
              <w:lang w:val="en-US"/>
            </w:rPr>
          </w:rPrChange>
        </w:rPr>
        <w:t>Информация</w:t>
      </w:r>
    </w:p>
    <w:p w14:paraId="1A2BD8C5" w14:textId="77777777" w:rsidR="003209E7" w:rsidRDefault="002B5A18">
      <w:pPr>
        <w:pStyle w:val="ab"/>
        <w:widowControl/>
        <w:spacing w:after="0" w:line="360" w:lineRule="auto"/>
        <w:ind w:firstLine="709"/>
        <w:jc w:val="both"/>
        <w:rPr>
          <w:i w:val="0"/>
          <w:iCs w:val="0"/>
          <w:color w:val="000000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  <w:u w:color="000000"/>
        </w:rPr>
        <w:t>Из окна «Режим продажи» фармацевт может произвести уменьшение количества препарата.</w:t>
      </w:r>
    </w:p>
    <w:p w14:paraId="1F27BFCE" w14:textId="77777777" w:rsidR="003209E7" w:rsidRDefault="002B5A18">
      <w:pPr>
        <w:pStyle w:val="ab"/>
        <w:widowControl/>
        <w:spacing w:after="0" w:line="360" w:lineRule="auto"/>
        <w:ind w:firstLine="709"/>
        <w:jc w:val="both"/>
        <w:rPr>
          <w:i w:val="0"/>
          <w:iCs w:val="0"/>
          <w:color w:val="000000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  <w:u w:color="000000"/>
        </w:rPr>
        <w:t>При нажатии левой клавишей мышки в списке фармацевт може</w:t>
      </w:r>
      <w:r>
        <w:rPr>
          <w:noProof/>
        </w:rPr>
        <w:drawing>
          <wp:anchor distT="152400" distB="152400" distL="152400" distR="152400" simplePos="0" relativeHeight="251674624" behindDoc="0" locked="0" layoutInCell="1" allowOverlap="1" wp14:anchorId="4BC66D32" wp14:editId="1657E6F7">
            <wp:simplePos x="0" y="0"/>
            <wp:positionH relativeFrom="page">
              <wp:posOffset>1203653</wp:posOffset>
            </wp:positionH>
            <wp:positionV relativeFrom="page">
              <wp:posOffset>1043332</wp:posOffset>
            </wp:positionV>
            <wp:extent cx="5509193" cy="368197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0"/>
                <wp:lineTo x="0" y="21620"/>
                <wp:lineTo x="0" y="0"/>
              </wp:wrapPolygon>
            </wp:wrapThrough>
            <wp:docPr id="1073741843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193" cy="36819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i w:val="0"/>
          <w:iCs w:val="0"/>
          <w:color w:val="000000"/>
          <w:sz w:val="28"/>
          <w:szCs w:val="28"/>
          <w:u w:color="000000"/>
        </w:rPr>
        <w:t xml:space="preserve">т выбрать препарат для которого нужно изменить значение, далее вводит значение в поле «Количество», далее требуется нажать левой кнопкой мышки по кнопке «Оплата». </w:t>
      </w:r>
    </w:p>
    <w:p w14:paraId="52F60B31" w14:textId="77777777" w:rsidR="003209E7" w:rsidRDefault="002B5A18">
      <w:pPr>
        <w:pStyle w:val="ab"/>
        <w:widowControl/>
        <w:spacing w:after="0" w:line="360" w:lineRule="auto"/>
        <w:ind w:firstLine="709"/>
        <w:jc w:val="both"/>
      </w:pPr>
      <w:r>
        <w:rPr>
          <w:rFonts w:ascii="Arial Unicode MS" w:hAnsi="Arial Unicode MS"/>
          <w:i w:val="0"/>
          <w:iCs w:val="0"/>
          <w:color w:val="000000"/>
          <w:sz w:val="28"/>
          <w:szCs w:val="28"/>
          <w:u w:color="000000"/>
        </w:rPr>
        <w:br w:type="page"/>
      </w:r>
    </w:p>
    <w:p w14:paraId="441829F9" w14:textId="77777777" w:rsidR="003209E7" w:rsidRDefault="002B5A18">
      <w:pPr>
        <w:pStyle w:val="ab"/>
        <w:widowControl/>
        <w:spacing w:after="0" w:line="360" w:lineRule="auto"/>
        <w:ind w:firstLine="709"/>
        <w:jc w:val="both"/>
        <w:rPr>
          <w:i w:val="0"/>
          <w:iCs w:val="0"/>
          <w:color w:val="000000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  <w:u w:color="000000"/>
        </w:rPr>
        <w:t xml:space="preserve">В </w:t>
      </w:r>
      <w:r>
        <w:rPr>
          <w:i w:val="0"/>
          <w:iCs w:val="0"/>
          <w:color w:val="000000"/>
          <w:sz w:val="28"/>
          <w:szCs w:val="28"/>
          <w:u w:color="000000"/>
        </w:rPr>
        <w:t>окне «Главное меню»</w:t>
      </w:r>
      <w:r>
        <w:rPr>
          <w:i w:val="0"/>
          <w:iCs w:val="0"/>
          <w:color w:val="000000"/>
          <w:sz w:val="28"/>
          <w:szCs w:val="28"/>
          <w:u w:color="000000"/>
        </w:rPr>
        <w:t xml:space="preserve"> </w:t>
      </w:r>
      <w:r>
        <w:rPr>
          <w:i w:val="0"/>
          <w:iCs w:val="0"/>
          <w:color w:val="000000"/>
          <w:sz w:val="28"/>
          <w:szCs w:val="28"/>
          <w:u w:color="000000"/>
        </w:rPr>
        <w:t>при нажатии</w:t>
      </w:r>
      <w:r>
        <w:rPr>
          <w:i w:val="0"/>
          <w:iCs w:val="0"/>
          <w:color w:val="000000"/>
          <w:sz w:val="28"/>
          <w:szCs w:val="28"/>
          <w:u w:color="000000"/>
        </w:rPr>
        <w:t xml:space="preserve"> на </w:t>
      </w:r>
      <w:r>
        <w:rPr>
          <w:i w:val="0"/>
          <w:iCs w:val="0"/>
          <w:color w:val="000000"/>
          <w:sz w:val="28"/>
          <w:szCs w:val="28"/>
          <w:u w:color="000000"/>
          <w:lang w:val="fr-FR"/>
        </w:rPr>
        <w:t>«</w:t>
      </w:r>
      <w:r>
        <w:rPr>
          <w:i w:val="0"/>
          <w:iCs w:val="0"/>
          <w:color w:val="000000"/>
          <w:sz w:val="28"/>
          <w:szCs w:val="28"/>
          <w:u w:color="000000"/>
        </w:rPr>
        <w:t>Создать заказ</w:t>
      </w:r>
      <w:r>
        <w:rPr>
          <w:i w:val="0"/>
          <w:iCs w:val="0"/>
          <w:color w:val="000000"/>
          <w:sz w:val="28"/>
          <w:szCs w:val="28"/>
          <w:u w:color="000000"/>
          <w:lang w:val="it-IT"/>
        </w:rPr>
        <w:t xml:space="preserve">» </w:t>
      </w:r>
      <w:r>
        <w:rPr>
          <w:i w:val="0"/>
          <w:iCs w:val="0"/>
          <w:color w:val="000000"/>
          <w:sz w:val="28"/>
          <w:szCs w:val="28"/>
          <w:u w:color="000000"/>
        </w:rPr>
        <w:t>фармацевт</w:t>
      </w:r>
      <w:r>
        <w:rPr>
          <w:i w:val="0"/>
          <w:iCs w:val="0"/>
          <w:color w:val="000000"/>
          <w:sz w:val="28"/>
          <w:szCs w:val="28"/>
          <w:u w:color="000000"/>
        </w:rPr>
        <w:t xml:space="preserve"> может </w:t>
      </w:r>
      <w:r>
        <w:rPr>
          <w:i w:val="0"/>
          <w:iCs w:val="0"/>
          <w:color w:val="000000"/>
          <w:sz w:val="28"/>
          <w:szCs w:val="28"/>
          <w:u w:color="000000"/>
        </w:rPr>
        <w:t>создать новый заказ лекарственных препаратов</w:t>
      </w:r>
      <w:r>
        <w:rPr>
          <w:i w:val="0"/>
          <w:iCs w:val="0"/>
          <w:color w:val="000000"/>
          <w:sz w:val="28"/>
          <w:szCs w:val="28"/>
          <w:u w:color="000000"/>
        </w:rPr>
        <w:t>.</w:t>
      </w:r>
      <w:r>
        <w:rPr>
          <w:i w:val="0"/>
          <w:iCs w:val="0"/>
          <w:color w:val="000000"/>
          <w:sz w:val="28"/>
          <w:szCs w:val="28"/>
          <w:u w:color="000000"/>
        </w:rPr>
        <w:t xml:space="preserve"> На данном окне присутствуют 2 раскрывающихся списка «Препарат» и «Поставщик», а так же поле «Количество» Визуальное представление страницы находит</w:t>
      </w:r>
      <w:r>
        <w:rPr>
          <w:noProof/>
        </w:rPr>
        <w:drawing>
          <wp:anchor distT="152400" distB="152400" distL="152400" distR="152400" simplePos="0" relativeHeight="251675648" behindDoc="0" locked="0" layoutInCell="1" allowOverlap="1" wp14:anchorId="4544565D" wp14:editId="69B2164F">
            <wp:simplePos x="0" y="0"/>
            <wp:positionH relativeFrom="page">
              <wp:posOffset>1223669</wp:posOffset>
            </wp:positionH>
            <wp:positionV relativeFrom="page">
              <wp:posOffset>2131486</wp:posOffset>
            </wp:positionV>
            <wp:extent cx="5469162" cy="365369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9"/>
                <wp:lineTo x="0" y="21629"/>
                <wp:lineTo x="0" y="0"/>
              </wp:wrapPolygon>
            </wp:wrapThrough>
            <wp:docPr id="1073741844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9162" cy="36536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i w:val="0"/>
          <w:iCs w:val="0"/>
          <w:color w:val="000000"/>
          <w:sz w:val="28"/>
          <w:szCs w:val="28"/>
          <w:u w:color="000000"/>
        </w:rPr>
        <w:t>ся на рисунке 21</w:t>
      </w:r>
      <w:r>
        <w:rPr>
          <w:i w:val="0"/>
          <w:iCs w:val="0"/>
          <w:color w:val="000000"/>
          <w:sz w:val="28"/>
          <w:szCs w:val="28"/>
          <w:u w:color="000000"/>
        </w:rPr>
        <w:t>.</w:t>
      </w:r>
    </w:p>
    <w:p w14:paraId="6E0F00C2" w14:textId="77777777" w:rsidR="003209E7" w:rsidRDefault="002B5A18">
      <w:pPr>
        <w:pStyle w:val="ac"/>
        <w:widowControl/>
        <w:spacing w:before="0" w:line="360" w:lineRule="auto"/>
        <w:jc w:val="center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Рисунок 2</w:t>
      </w:r>
      <w:r>
        <w:rPr>
          <w:b w:val="0"/>
          <w:bCs w:val="0"/>
          <w:spacing w:val="0"/>
          <w:kern w:val="0"/>
        </w:rPr>
        <w:t>1 – Создание заказа</w:t>
      </w:r>
    </w:p>
    <w:p w14:paraId="509D015F" w14:textId="77777777" w:rsidR="003209E7" w:rsidRDefault="002B5A18">
      <w:pPr>
        <w:pStyle w:val="ab"/>
        <w:widowControl/>
        <w:spacing w:after="0" w:line="360" w:lineRule="auto"/>
        <w:ind w:firstLine="709"/>
        <w:jc w:val="both"/>
        <w:rPr>
          <w:i w:val="0"/>
          <w:iCs w:val="0"/>
          <w:color w:val="000000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  <w:u w:color="000000"/>
        </w:rPr>
        <w:t>Из окна «Создание заказа» фармацевт может произвести создание нового заказа лекарственного препарата.</w:t>
      </w:r>
    </w:p>
    <w:p w14:paraId="324A6CC2" w14:textId="77777777" w:rsidR="003209E7" w:rsidRDefault="002B5A18">
      <w:pPr>
        <w:pStyle w:val="ab"/>
        <w:widowControl/>
        <w:spacing w:after="0" w:line="360" w:lineRule="auto"/>
        <w:ind w:firstLine="709"/>
        <w:jc w:val="both"/>
        <w:rPr>
          <w:i w:val="0"/>
          <w:iCs w:val="0"/>
          <w:color w:val="000000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  <w:u w:color="000000"/>
        </w:rPr>
        <w:t xml:space="preserve">Фармацевт с помощью выпадающих списков заполняет поля «Препарат» и «Поставщик», и заполняет поле «Количество». </w:t>
      </w:r>
    </w:p>
    <w:p w14:paraId="6C3B20BF" w14:textId="77777777" w:rsidR="003209E7" w:rsidRDefault="002B5A18">
      <w:pPr>
        <w:pStyle w:val="ab"/>
        <w:widowControl/>
        <w:spacing w:after="0" w:line="360" w:lineRule="auto"/>
        <w:ind w:firstLine="709"/>
        <w:jc w:val="both"/>
      </w:pPr>
      <w:r>
        <w:rPr>
          <w:rFonts w:ascii="Arial Unicode MS" w:hAnsi="Arial Unicode MS"/>
          <w:i w:val="0"/>
          <w:iCs w:val="0"/>
          <w:color w:val="000000"/>
          <w:sz w:val="28"/>
          <w:szCs w:val="28"/>
          <w:u w:color="000000"/>
        </w:rPr>
        <w:br w:type="page"/>
      </w:r>
    </w:p>
    <w:p w14:paraId="33642A29" w14:textId="77777777" w:rsidR="003209E7" w:rsidRDefault="002B5A18">
      <w:pPr>
        <w:pStyle w:val="ab"/>
        <w:widowControl/>
        <w:spacing w:after="0" w:line="360" w:lineRule="auto"/>
        <w:ind w:firstLine="709"/>
        <w:jc w:val="both"/>
        <w:rPr>
          <w:i w:val="0"/>
          <w:iCs w:val="0"/>
          <w:color w:val="000000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  <w:u w:color="000000"/>
        </w:rPr>
        <w:t xml:space="preserve">В </w:t>
      </w:r>
      <w:r>
        <w:rPr>
          <w:i w:val="0"/>
          <w:iCs w:val="0"/>
          <w:color w:val="000000"/>
          <w:sz w:val="28"/>
          <w:szCs w:val="28"/>
          <w:u w:color="000000"/>
        </w:rPr>
        <w:t xml:space="preserve">окне «Главное </w:t>
      </w:r>
      <w:r>
        <w:rPr>
          <w:i w:val="0"/>
          <w:iCs w:val="0"/>
          <w:color w:val="000000"/>
          <w:sz w:val="28"/>
          <w:szCs w:val="28"/>
          <w:u w:color="000000"/>
        </w:rPr>
        <w:t>меню»</w:t>
      </w:r>
      <w:r>
        <w:rPr>
          <w:i w:val="0"/>
          <w:iCs w:val="0"/>
          <w:color w:val="000000"/>
          <w:sz w:val="28"/>
          <w:szCs w:val="28"/>
          <w:u w:color="000000"/>
        </w:rPr>
        <w:t xml:space="preserve"> </w:t>
      </w:r>
      <w:r>
        <w:rPr>
          <w:i w:val="0"/>
          <w:iCs w:val="0"/>
          <w:color w:val="000000"/>
          <w:sz w:val="28"/>
          <w:szCs w:val="28"/>
          <w:u w:color="000000"/>
        </w:rPr>
        <w:t xml:space="preserve">при нажатии на </w:t>
      </w:r>
      <w:r>
        <w:rPr>
          <w:i w:val="0"/>
          <w:iCs w:val="0"/>
          <w:color w:val="000000"/>
          <w:sz w:val="28"/>
          <w:szCs w:val="28"/>
          <w:u w:color="000000"/>
          <w:lang w:val="fr-FR"/>
        </w:rPr>
        <w:t>«</w:t>
      </w:r>
      <w:r>
        <w:rPr>
          <w:i w:val="0"/>
          <w:iCs w:val="0"/>
          <w:color w:val="000000"/>
          <w:sz w:val="28"/>
          <w:szCs w:val="28"/>
          <w:u w:color="000000"/>
        </w:rPr>
        <w:t>Поставка</w:t>
      </w:r>
      <w:r>
        <w:rPr>
          <w:i w:val="0"/>
          <w:iCs w:val="0"/>
          <w:color w:val="000000"/>
          <w:sz w:val="28"/>
          <w:szCs w:val="28"/>
          <w:u w:color="000000"/>
          <w:lang w:val="it-IT"/>
        </w:rPr>
        <w:t xml:space="preserve">» </w:t>
      </w:r>
      <w:r>
        <w:rPr>
          <w:i w:val="0"/>
          <w:iCs w:val="0"/>
          <w:color w:val="000000"/>
          <w:sz w:val="28"/>
          <w:szCs w:val="28"/>
          <w:u w:color="000000"/>
        </w:rPr>
        <w:t>фармацевт</w:t>
      </w:r>
      <w:r>
        <w:rPr>
          <w:i w:val="0"/>
          <w:iCs w:val="0"/>
          <w:color w:val="000000"/>
          <w:sz w:val="28"/>
          <w:szCs w:val="28"/>
          <w:u w:color="000000"/>
        </w:rPr>
        <w:t xml:space="preserve"> может </w:t>
      </w:r>
      <w:r>
        <w:rPr>
          <w:i w:val="0"/>
          <w:iCs w:val="0"/>
          <w:color w:val="000000"/>
          <w:sz w:val="28"/>
          <w:szCs w:val="28"/>
          <w:u w:color="000000"/>
        </w:rPr>
        <w:t>увеличить количество лекарственных препаратов</w:t>
      </w:r>
      <w:r>
        <w:rPr>
          <w:i w:val="0"/>
          <w:iCs w:val="0"/>
          <w:color w:val="000000"/>
          <w:sz w:val="28"/>
          <w:szCs w:val="28"/>
          <w:u w:color="000000"/>
        </w:rPr>
        <w:t>.</w:t>
      </w:r>
      <w:r>
        <w:rPr>
          <w:i w:val="0"/>
          <w:iCs w:val="0"/>
          <w:color w:val="000000"/>
          <w:sz w:val="28"/>
          <w:szCs w:val="28"/>
          <w:u w:color="000000"/>
        </w:rPr>
        <w:t xml:space="preserve"> На данном окне поиск по названию препарата а так же поле «Количество» Визуальное представление страницы находится на рисунке 22</w:t>
      </w:r>
      <w:r>
        <w:rPr>
          <w:i w:val="0"/>
          <w:iCs w:val="0"/>
          <w:color w:val="000000"/>
          <w:sz w:val="28"/>
          <w:szCs w:val="28"/>
          <w:u w:color="000000"/>
        </w:rPr>
        <w:t>.</w:t>
      </w:r>
    </w:p>
    <w:p w14:paraId="24B23A97" w14:textId="77777777" w:rsidR="003209E7" w:rsidRDefault="002B5A18">
      <w:pPr>
        <w:pStyle w:val="ab"/>
        <w:widowControl/>
        <w:spacing w:after="600" w:line="360" w:lineRule="auto"/>
        <w:ind w:firstLine="709"/>
        <w:jc w:val="center"/>
        <w:rPr>
          <w:i w:val="0"/>
          <w:iCs w:val="0"/>
          <w:color w:val="000000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  <w:u w:color="000000"/>
        </w:rPr>
        <w:t>Рисунок 22 – Поставка</w:t>
      </w:r>
    </w:p>
    <w:p w14:paraId="647E8892" w14:textId="77777777" w:rsidR="003209E7" w:rsidRDefault="002B5A18">
      <w:pPr>
        <w:pStyle w:val="ab"/>
        <w:widowControl/>
        <w:spacing w:after="0" w:line="360" w:lineRule="auto"/>
        <w:ind w:firstLine="709"/>
        <w:jc w:val="both"/>
        <w:rPr>
          <w:i w:val="0"/>
          <w:iCs w:val="0"/>
          <w:color w:val="000000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  <w:u w:color="000000"/>
        </w:rPr>
        <w:t>При нажатии левой клавишей мышки в списке фармацевт может выбрать препарат для которого нужно и</w:t>
      </w:r>
      <w:r>
        <w:rPr>
          <w:noProof/>
        </w:rPr>
        <w:drawing>
          <wp:anchor distT="152400" distB="152400" distL="152400" distR="152400" simplePos="0" relativeHeight="251676672" behindDoc="0" locked="0" layoutInCell="1" allowOverlap="1" wp14:anchorId="700EBD72" wp14:editId="0086BC13">
            <wp:simplePos x="0" y="0"/>
            <wp:positionH relativeFrom="page">
              <wp:posOffset>1015672</wp:posOffset>
            </wp:positionH>
            <wp:positionV relativeFrom="page">
              <wp:posOffset>2243089</wp:posOffset>
            </wp:positionV>
            <wp:extent cx="5885155" cy="392507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2"/>
                <wp:lineTo x="0" y="21602"/>
                <wp:lineTo x="0" y="0"/>
              </wp:wrapPolygon>
            </wp:wrapThrough>
            <wp:docPr id="1073741845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155" cy="39250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i w:val="0"/>
          <w:iCs w:val="0"/>
          <w:color w:val="000000"/>
          <w:sz w:val="28"/>
          <w:szCs w:val="28"/>
          <w:u w:color="000000"/>
        </w:rPr>
        <w:t>зменить значение, далее вводит значение в поле «Количество», далее требуется нажать левой кнопкой мышки по кнопке «Оплата».</w:t>
      </w:r>
    </w:p>
    <w:p w14:paraId="654A4172" w14:textId="77777777" w:rsidR="003209E7" w:rsidRDefault="002B5A18">
      <w:pPr>
        <w:widowControl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shd w:val="clear" w:color="auto" w:fill="FFFFFF"/>
        </w:rPr>
        <w:t xml:space="preserve">При входе в систему с ролью </w:t>
      </w:r>
      <w:r>
        <w:rPr>
          <w:sz w:val="28"/>
          <w:szCs w:val="28"/>
          <w:shd w:val="clear" w:color="auto" w:fill="FFFFFF"/>
        </w:rPr>
        <w:t xml:space="preserve">администратор, открывается «Главное меню администратора». </w:t>
      </w:r>
      <w:r>
        <w:rPr>
          <w:sz w:val="28"/>
          <w:szCs w:val="28"/>
        </w:rPr>
        <w:t>Визуальное представление страницы находится на рисунке 23.</w:t>
      </w:r>
    </w:p>
    <w:p w14:paraId="6CBDAEA5" w14:textId="77777777" w:rsidR="003209E7" w:rsidRDefault="002B5A18">
      <w:pPr>
        <w:widowControl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Администратору доступны следующие окна: </w:t>
      </w:r>
    </w:p>
    <w:p w14:paraId="43E1CFED" w14:textId="77777777" w:rsidR="003209E7" w:rsidRDefault="002B5A18">
      <w:pPr>
        <w:pStyle w:val="ab"/>
        <w:widowControl/>
        <w:numPr>
          <w:ilvl w:val="0"/>
          <w:numId w:val="36"/>
        </w:numPr>
        <w:spacing w:after="0" w:line="360" w:lineRule="auto"/>
        <w:jc w:val="both"/>
        <w:rPr>
          <w:i w:val="0"/>
          <w:iCs w:val="0"/>
          <w:color w:val="000000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  <w:u w:color="000000"/>
        </w:rPr>
        <w:t>препараты;</w:t>
      </w:r>
    </w:p>
    <w:p w14:paraId="48F284CC" w14:textId="77777777" w:rsidR="003209E7" w:rsidRDefault="002B5A18">
      <w:pPr>
        <w:pStyle w:val="ab"/>
        <w:widowControl/>
        <w:numPr>
          <w:ilvl w:val="0"/>
          <w:numId w:val="36"/>
        </w:numPr>
        <w:spacing w:after="0" w:line="360" w:lineRule="auto"/>
        <w:jc w:val="both"/>
        <w:rPr>
          <w:i w:val="0"/>
          <w:iCs w:val="0"/>
          <w:color w:val="000000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  <w:u w:color="000000"/>
        </w:rPr>
        <w:t>заказы;</w:t>
      </w:r>
    </w:p>
    <w:p w14:paraId="1ADD6DD0" w14:textId="77777777" w:rsidR="003209E7" w:rsidRDefault="002B5A18">
      <w:pPr>
        <w:pStyle w:val="ab"/>
        <w:widowControl/>
        <w:numPr>
          <w:ilvl w:val="0"/>
          <w:numId w:val="36"/>
        </w:numPr>
        <w:spacing w:after="0" w:line="360" w:lineRule="auto"/>
        <w:jc w:val="both"/>
        <w:rPr>
          <w:i w:val="0"/>
          <w:iCs w:val="0"/>
          <w:color w:val="000000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  <w:u w:color="000000"/>
        </w:rPr>
        <w:t>производители;</w:t>
      </w:r>
    </w:p>
    <w:p w14:paraId="3BCA8706" w14:textId="77777777" w:rsidR="003209E7" w:rsidRDefault="002B5A18">
      <w:pPr>
        <w:pStyle w:val="ab"/>
        <w:widowControl/>
        <w:numPr>
          <w:ilvl w:val="0"/>
          <w:numId w:val="36"/>
        </w:numPr>
        <w:spacing w:after="0" w:line="360" w:lineRule="auto"/>
        <w:jc w:val="both"/>
        <w:rPr>
          <w:i w:val="0"/>
          <w:iCs w:val="0"/>
          <w:color w:val="000000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  <w:u w:color="000000"/>
        </w:rPr>
        <w:t>поставщики;</w:t>
      </w:r>
    </w:p>
    <w:p w14:paraId="63AACF70" w14:textId="77777777" w:rsidR="003209E7" w:rsidRDefault="002B5A18">
      <w:pPr>
        <w:pStyle w:val="ab"/>
        <w:widowControl/>
        <w:numPr>
          <w:ilvl w:val="0"/>
          <w:numId w:val="36"/>
        </w:numPr>
        <w:spacing w:after="0" w:line="360" w:lineRule="auto"/>
        <w:jc w:val="both"/>
        <w:rPr>
          <w:i w:val="0"/>
          <w:iCs w:val="0"/>
          <w:color w:val="000000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  <w:u w:color="000000"/>
        </w:rPr>
        <w:t>организации принимающие претензии;</w:t>
      </w:r>
    </w:p>
    <w:p w14:paraId="2AE4E8DC" w14:textId="77777777" w:rsidR="003209E7" w:rsidRDefault="002B5A18">
      <w:pPr>
        <w:pStyle w:val="ab"/>
        <w:widowControl/>
        <w:numPr>
          <w:ilvl w:val="0"/>
          <w:numId w:val="36"/>
        </w:numPr>
        <w:spacing w:after="0" w:line="360" w:lineRule="auto"/>
        <w:jc w:val="both"/>
        <w:rPr>
          <w:i w:val="0"/>
          <w:iCs w:val="0"/>
          <w:color w:val="000000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  <w:u w:color="000000"/>
        </w:rPr>
        <w:t>сотрудники;</w:t>
      </w:r>
    </w:p>
    <w:p w14:paraId="2AC60C5A" w14:textId="77777777" w:rsidR="003209E7" w:rsidRDefault="002B5A18">
      <w:pPr>
        <w:pStyle w:val="ab"/>
        <w:widowControl/>
        <w:numPr>
          <w:ilvl w:val="0"/>
          <w:numId w:val="36"/>
        </w:numPr>
        <w:spacing w:after="0" w:line="360" w:lineRule="auto"/>
        <w:jc w:val="both"/>
        <w:rPr>
          <w:i w:val="0"/>
          <w:iCs w:val="0"/>
          <w:color w:val="000000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  <w:u w:color="000000"/>
        </w:rPr>
        <w:t>Адрес</w:t>
      </w:r>
      <w:r>
        <w:rPr>
          <w:i w:val="0"/>
          <w:iCs w:val="0"/>
          <w:color w:val="000000"/>
          <w:sz w:val="28"/>
          <w:szCs w:val="28"/>
          <w:u w:color="000000"/>
        </w:rPr>
        <w:t>а.</w:t>
      </w:r>
    </w:p>
    <w:p w14:paraId="0AD496AA" w14:textId="77777777" w:rsidR="003209E7" w:rsidRDefault="002B5A18">
      <w:pPr>
        <w:pStyle w:val="ac"/>
        <w:widowControl/>
        <w:spacing w:before="0" w:line="360" w:lineRule="auto"/>
        <w:jc w:val="center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Рисунок 23 – Главное окно администратора.</w:t>
      </w:r>
    </w:p>
    <w:p w14:paraId="18A4B38E" w14:textId="77777777" w:rsidR="003209E7" w:rsidRDefault="002B5A18">
      <w:pPr>
        <w:pStyle w:val="ab"/>
        <w:widowControl/>
        <w:spacing w:after="600" w:line="360" w:lineRule="auto"/>
        <w:ind w:firstLine="709"/>
        <w:jc w:val="both"/>
        <w:rPr>
          <w:i w:val="0"/>
          <w:iCs w:val="0"/>
          <w:color w:val="000000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  <w:u w:color="000000"/>
        </w:rPr>
        <w:t>В пункте «препараты» администратор может просматривать список всех препаратов, которые есть в системе, а т</w:t>
      </w:r>
      <w:r>
        <w:rPr>
          <w:noProof/>
        </w:rPr>
        <w:drawing>
          <wp:anchor distT="152400" distB="152400" distL="152400" distR="152400" simplePos="0" relativeHeight="251677696" behindDoc="0" locked="0" layoutInCell="1" allowOverlap="1" wp14:anchorId="4BE9C98B" wp14:editId="62E5AC84">
            <wp:simplePos x="0" y="0"/>
            <wp:positionH relativeFrom="page">
              <wp:posOffset>1651636</wp:posOffset>
            </wp:positionH>
            <wp:positionV relativeFrom="page">
              <wp:posOffset>1801612</wp:posOffset>
            </wp:positionV>
            <wp:extent cx="4613227" cy="3545088"/>
            <wp:effectExtent l="0" t="0" r="0" b="0"/>
            <wp:wrapTopAndBottom distT="152400" distB="152400"/>
            <wp:docPr id="1073741846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3227" cy="35450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i w:val="0"/>
          <w:iCs w:val="0"/>
          <w:color w:val="000000"/>
          <w:sz w:val="28"/>
          <w:szCs w:val="28"/>
          <w:u w:color="000000"/>
        </w:rPr>
        <w:t>ак же осуществлять удаление, редактирование, добавление лекарственного препарата. Также в данном окне пр</w:t>
      </w:r>
      <w:r>
        <w:rPr>
          <w:i w:val="0"/>
          <w:iCs w:val="0"/>
          <w:color w:val="000000"/>
          <w:sz w:val="28"/>
          <w:szCs w:val="28"/>
          <w:u w:color="000000"/>
        </w:rPr>
        <w:t>едусмотрен переход на окно «категории». Визуальное представление страницы находится на рисунке 24.</w:t>
      </w:r>
    </w:p>
    <w:p w14:paraId="0189001E" w14:textId="77777777" w:rsidR="003209E7" w:rsidRDefault="002B5A18">
      <w:pPr>
        <w:pStyle w:val="ac"/>
        <w:widowControl/>
        <w:spacing w:before="0" w:line="360" w:lineRule="auto"/>
        <w:jc w:val="center"/>
      </w:pPr>
      <w:r>
        <w:rPr>
          <w:rFonts w:ascii="Arial Unicode MS" w:hAnsi="Arial Unicode MS"/>
          <w:b w:val="0"/>
          <w:bCs w:val="0"/>
          <w:spacing w:val="0"/>
          <w:kern w:val="0"/>
        </w:rPr>
        <w:br w:type="page"/>
      </w:r>
    </w:p>
    <w:p w14:paraId="7FD634D8" w14:textId="77777777" w:rsidR="003209E7" w:rsidRDefault="002B5A18">
      <w:pPr>
        <w:pStyle w:val="ac"/>
        <w:widowControl/>
        <w:spacing w:before="0" w:line="360" w:lineRule="auto"/>
        <w:jc w:val="center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Рисунок 24 – Список препаратов администратора.</w:t>
      </w:r>
    </w:p>
    <w:p w14:paraId="57B63A47" w14:textId="77777777" w:rsidR="003209E7" w:rsidRDefault="002B5A18">
      <w:pPr>
        <w:pStyle w:val="ab"/>
        <w:widowControl/>
        <w:spacing w:after="600" w:line="360" w:lineRule="auto"/>
        <w:ind w:firstLine="709"/>
        <w:jc w:val="both"/>
        <w:rPr>
          <w:i w:val="0"/>
          <w:iCs w:val="0"/>
          <w:color w:val="000000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  <w:u w:color="000000"/>
        </w:rPr>
        <w:t>В пункте «список категорий» администратор может просматривать список всех категорий, которые есть в системе,</w:t>
      </w:r>
      <w:r>
        <w:rPr>
          <w:noProof/>
        </w:rPr>
        <w:drawing>
          <wp:anchor distT="152400" distB="152400" distL="152400" distR="152400" simplePos="0" relativeHeight="251678720" behindDoc="0" locked="0" layoutInCell="1" allowOverlap="1" wp14:anchorId="20183326" wp14:editId="5B6F018F">
            <wp:simplePos x="0" y="0"/>
            <wp:positionH relativeFrom="page">
              <wp:posOffset>1682973</wp:posOffset>
            </wp:positionH>
            <wp:positionV relativeFrom="page">
              <wp:posOffset>720090</wp:posOffset>
            </wp:positionV>
            <wp:extent cx="4582150" cy="3520389"/>
            <wp:effectExtent l="0" t="0" r="0" b="0"/>
            <wp:wrapTopAndBottom distT="152400" distB="152400"/>
            <wp:docPr id="1073741847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2150" cy="35203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i w:val="0"/>
          <w:iCs w:val="0"/>
          <w:color w:val="000000"/>
          <w:sz w:val="28"/>
          <w:szCs w:val="28"/>
          <w:u w:color="000000"/>
        </w:rPr>
        <w:t xml:space="preserve"> а так же осуществлять удаление, редактирование, добавление категорий лекарственных препаратов. Визуальное представление страницы находится на рисунке 25.</w:t>
      </w:r>
    </w:p>
    <w:p w14:paraId="04E6AC42" w14:textId="77777777" w:rsidR="003209E7" w:rsidRDefault="002B5A18">
      <w:pPr>
        <w:pStyle w:val="ac"/>
        <w:widowControl/>
        <w:spacing w:before="0" w:line="360" w:lineRule="auto"/>
        <w:jc w:val="center"/>
      </w:pPr>
      <w:r>
        <w:rPr>
          <w:rFonts w:ascii="Arial Unicode MS" w:hAnsi="Arial Unicode MS"/>
          <w:b w:val="0"/>
          <w:bCs w:val="0"/>
          <w:spacing w:val="0"/>
          <w:kern w:val="0"/>
        </w:rPr>
        <w:br w:type="page"/>
      </w:r>
    </w:p>
    <w:p w14:paraId="206B1A20" w14:textId="77777777" w:rsidR="003209E7" w:rsidRDefault="002B5A18">
      <w:pPr>
        <w:pStyle w:val="ac"/>
        <w:widowControl/>
        <w:spacing w:before="0" w:line="360" w:lineRule="auto"/>
        <w:jc w:val="center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Рисунок 25 – Список категорий администратора.</w:t>
      </w:r>
    </w:p>
    <w:p w14:paraId="47D5EF4D" w14:textId="77777777" w:rsidR="003209E7" w:rsidRDefault="002B5A18">
      <w:pPr>
        <w:pStyle w:val="ab"/>
        <w:widowControl/>
        <w:spacing w:after="600" w:line="360" w:lineRule="auto"/>
        <w:ind w:firstLine="709"/>
        <w:jc w:val="both"/>
        <w:rPr>
          <w:i w:val="0"/>
          <w:iCs w:val="0"/>
          <w:color w:val="000000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  <w:u w:color="000000"/>
        </w:rPr>
        <w:t xml:space="preserve">В пункте «Создание категории» администратор может </w:t>
      </w:r>
      <w:r>
        <w:rPr>
          <w:i w:val="0"/>
          <w:iCs w:val="0"/>
          <w:color w:val="000000"/>
          <w:sz w:val="28"/>
          <w:szCs w:val="28"/>
          <w:u w:color="000000"/>
        </w:rPr>
        <w:t>создать новую катег</w:t>
      </w:r>
      <w:r>
        <w:rPr>
          <w:noProof/>
        </w:rPr>
        <w:drawing>
          <wp:anchor distT="152400" distB="152400" distL="152400" distR="152400" simplePos="0" relativeHeight="251679744" behindDoc="0" locked="0" layoutInCell="1" allowOverlap="1" wp14:anchorId="4C9BB319" wp14:editId="0C32B25B">
            <wp:simplePos x="0" y="0"/>
            <wp:positionH relativeFrom="page">
              <wp:posOffset>1771873</wp:posOffset>
            </wp:positionH>
            <wp:positionV relativeFrom="page">
              <wp:posOffset>720090</wp:posOffset>
            </wp:positionV>
            <wp:extent cx="4372755" cy="3365471"/>
            <wp:effectExtent l="0" t="0" r="0" b="0"/>
            <wp:wrapTopAndBottom distT="152400" distB="152400"/>
            <wp:docPr id="1073741848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755" cy="33654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82816" behindDoc="0" locked="0" layoutInCell="1" allowOverlap="1" wp14:anchorId="0FF11298" wp14:editId="2E631A46">
            <wp:simplePos x="0" y="0"/>
            <wp:positionH relativeFrom="page">
              <wp:posOffset>1721008</wp:posOffset>
            </wp:positionH>
            <wp:positionV relativeFrom="page">
              <wp:posOffset>5701165</wp:posOffset>
            </wp:positionV>
            <wp:extent cx="4423619" cy="3401211"/>
            <wp:effectExtent l="0" t="0" r="0" b="0"/>
            <wp:wrapTopAndBottom distT="152400" distB="152400"/>
            <wp:docPr id="1073741849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3619" cy="34012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i w:val="0"/>
          <w:iCs w:val="0"/>
          <w:color w:val="000000"/>
          <w:sz w:val="28"/>
          <w:szCs w:val="28"/>
          <w:u w:color="000000"/>
        </w:rPr>
        <w:t>орию. Визуальное представление страницы находится на рисунке 26.</w:t>
      </w:r>
    </w:p>
    <w:p w14:paraId="754A4738" w14:textId="77777777" w:rsidR="003209E7" w:rsidRDefault="002B5A18">
      <w:pPr>
        <w:pStyle w:val="ac"/>
        <w:widowControl/>
        <w:spacing w:before="0" w:line="360" w:lineRule="auto"/>
        <w:jc w:val="center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Рисунок 26 – Добавление категории администратора.</w:t>
      </w:r>
    </w:p>
    <w:p w14:paraId="3D9B1EEA" w14:textId="77777777" w:rsidR="003209E7" w:rsidRDefault="002B5A18">
      <w:pPr>
        <w:pStyle w:val="ab"/>
        <w:widowControl/>
        <w:spacing w:after="600" w:line="360" w:lineRule="auto"/>
        <w:ind w:firstLine="709"/>
        <w:jc w:val="both"/>
        <w:rPr>
          <w:i w:val="0"/>
          <w:iCs w:val="0"/>
          <w:color w:val="000000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  <w:u w:color="000000"/>
        </w:rPr>
        <w:t>В пункте «редактирование категории» администратор может редактировать категорию. Визуальное предс</w:t>
      </w:r>
      <w:r>
        <w:rPr>
          <w:noProof/>
        </w:rPr>
        <w:drawing>
          <wp:anchor distT="152400" distB="152400" distL="152400" distR="152400" simplePos="0" relativeHeight="251683840" behindDoc="0" locked="0" layoutInCell="1" allowOverlap="1" wp14:anchorId="2AF3CD17" wp14:editId="660FC724">
            <wp:simplePos x="0" y="0"/>
            <wp:positionH relativeFrom="page">
              <wp:posOffset>1557500</wp:posOffset>
            </wp:positionH>
            <wp:positionV relativeFrom="page">
              <wp:posOffset>1503149</wp:posOffset>
            </wp:positionV>
            <wp:extent cx="4801500" cy="3693461"/>
            <wp:effectExtent l="0" t="0" r="0" b="0"/>
            <wp:wrapTopAndBottom distT="152400" distB="152400"/>
            <wp:docPr id="1073741850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500" cy="36934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i w:val="0"/>
          <w:iCs w:val="0"/>
          <w:color w:val="000000"/>
          <w:sz w:val="28"/>
          <w:szCs w:val="28"/>
          <w:u w:color="000000"/>
        </w:rPr>
        <w:t>тавление страницы находится на рисунке 27.</w:t>
      </w:r>
    </w:p>
    <w:p w14:paraId="02FDBC52" w14:textId="77777777" w:rsidR="003209E7" w:rsidRDefault="002B5A18">
      <w:pPr>
        <w:pStyle w:val="ac"/>
        <w:widowControl/>
        <w:spacing w:before="0" w:line="360" w:lineRule="auto"/>
        <w:jc w:val="center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Рисунок 27 – Редактирование категории администратора.</w:t>
      </w:r>
    </w:p>
    <w:p w14:paraId="5B2E49F0" w14:textId="77777777" w:rsidR="003209E7" w:rsidRDefault="002B5A18">
      <w:pPr>
        <w:pStyle w:val="ab"/>
        <w:widowControl/>
        <w:spacing w:after="600" w:line="360" w:lineRule="auto"/>
        <w:ind w:firstLine="709"/>
        <w:jc w:val="both"/>
      </w:pPr>
      <w:r>
        <w:rPr>
          <w:rFonts w:ascii="Arial Unicode MS" w:hAnsi="Arial Unicode MS"/>
          <w:i w:val="0"/>
          <w:iCs w:val="0"/>
          <w:color w:val="000000"/>
          <w:sz w:val="28"/>
          <w:szCs w:val="28"/>
          <w:u w:color="000000"/>
        </w:rPr>
        <w:br w:type="page"/>
      </w:r>
    </w:p>
    <w:p w14:paraId="19D76637" w14:textId="77777777" w:rsidR="003209E7" w:rsidRDefault="002B5A18">
      <w:pPr>
        <w:pStyle w:val="ab"/>
        <w:widowControl/>
        <w:spacing w:after="600" w:line="360" w:lineRule="auto"/>
        <w:ind w:firstLine="709"/>
        <w:jc w:val="both"/>
        <w:rPr>
          <w:i w:val="0"/>
          <w:iCs w:val="0"/>
          <w:color w:val="000000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  <w:u w:color="000000"/>
        </w:rPr>
        <w:t>В пункте «добавление препарата» администратор может создать новый лекарственный препарат. Визуальное</w:t>
      </w:r>
      <w:r>
        <w:rPr>
          <w:noProof/>
        </w:rPr>
        <w:drawing>
          <wp:anchor distT="152400" distB="152400" distL="152400" distR="152400" simplePos="0" relativeHeight="251680768" behindDoc="0" locked="0" layoutInCell="1" allowOverlap="1" wp14:anchorId="06579D7A" wp14:editId="6A410C49">
            <wp:simplePos x="0" y="0"/>
            <wp:positionH relativeFrom="page">
              <wp:posOffset>1686504</wp:posOffset>
            </wp:positionH>
            <wp:positionV relativeFrom="page">
              <wp:posOffset>1726455</wp:posOffset>
            </wp:positionV>
            <wp:extent cx="4458123" cy="3418008"/>
            <wp:effectExtent l="0" t="0" r="0" b="0"/>
            <wp:wrapTopAndBottom distT="152400" distB="152400"/>
            <wp:docPr id="1073741851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123" cy="34180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i w:val="0"/>
          <w:iCs w:val="0"/>
          <w:color w:val="000000"/>
          <w:sz w:val="28"/>
          <w:szCs w:val="28"/>
          <w:u w:color="000000"/>
        </w:rPr>
        <w:t xml:space="preserve"> представление страницы находится на рисунке 28.</w:t>
      </w:r>
    </w:p>
    <w:p w14:paraId="77791748" w14:textId="77777777" w:rsidR="003209E7" w:rsidRDefault="002B5A18">
      <w:pPr>
        <w:pStyle w:val="ac"/>
        <w:widowControl/>
        <w:spacing w:before="0" w:line="360" w:lineRule="auto"/>
        <w:jc w:val="center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Рисунок</w:t>
      </w:r>
      <w:r>
        <w:rPr>
          <w:b w:val="0"/>
          <w:bCs w:val="0"/>
          <w:spacing w:val="0"/>
          <w:kern w:val="0"/>
        </w:rPr>
        <w:t xml:space="preserve"> 28 – Добавление препарата администратора.</w:t>
      </w:r>
    </w:p>
    <w:p w14:paraId="7B7F140C" w14:textId="77777777" w:rsidR="003209E7" w:rsidRDefault="002B5A18">
      <w:pPr>
        <w:pStyle w:val="ab"/>
        <w:widowControl/>
        <w:spacing w:after="600" w:line="360" w:lineRule="auto"/>
        <w:ind w:firstLine="709"/>
        <w:jc w:val="both"/>
      </w:pPr>
      <w:r>
        <w:rPr>
          <w:rFonts w:ascii="Arial Unicode MS" w:hAnsi="Arial Unicode MS"/>
          <w:i w:val="0"/>
          <w:iCs w:val="0"/>
          <w:color w:val="000000"/>
          <w:sz w:val="28"/>
          <w:szCs w:val="28"/>
          <w:u w:color="000000"/>
        </w:rPr>
        <w:br w:type="page"/>
      </w:r>
    </w:p>
    <w:p w14:paraId="553109F8" w14:textId="77777777" w:rsidR="003209E7" w:rsidRDefault="002B5A18">
      <w:pPr>
        <w:pStyle w:val="ab"/>
        <w:widowControl/>
        <w:spacing w:after="600" w:line="360" w:lineRule="auto"/>
        <w:ind w:firstLine="709"/>
        <w:jc w:val="both"/>
        <w:rPr>
          <w:i w:val="0"/>
          <w:iCs w:val="0"/>
          <w:color w:val="000000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  <w:u w:color="000000"/>
        </w:rPr>
        <w:t>В пункте «редактирование препарата» администратор может редактировать всю информацию о лекарственном препарате. Визуальное представление страницы находится на рисунке 29.</w:t>
      </w:r>
    </w:p>
    <w:p w14:paraId="55584170" w14:textId="77777777" w:rsidR="003209E7" w:rsidRDefault="002B5A18">
      <w:pPr>
        <w:pStyle w:val="ac"/>
        <w:widowControl/>
        <w:spacing w:before="0" w:line="360" w:lineRule="auto"/>
        <w:jc w:val="center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Рисунок 29 – Редактирование препарата ад</w:t>
      </w:r>
      <w:r>
        <w:rPr>
          <w:noProof/>
        </w:rPr>
        <w:drawing>
          <wp:anchor distT="152400" distB="152400" distL="152400" distR="152400" simplePos="0" relativeHeight="251681792" behindDoc="0" locked="0" layoutInCell="1" allowOverlap="1" wp14:anchorId="5C814AD9" wp14:editId="67214A1C">
            <wp:simplePos x="0" y="0"/>
            <wp:positionH relativeFrom="page">
              <wp:posOffset>1535118</wp:posOffset>
            </wp:positionH>
            <wp:positionV relativeFrom="page">
              <wp:posOffset>1783834</wp:posOffset>
            </wp:positionV>
            <wp:extent cx="4846264" cy="3731326"/>
            <wp:effectExtent l="0" t="0" r="0" b="0"/>
            <wp:wrapTopAndBottom distT="152400" distB="152400"/>
            <wp:docPr id="1073741852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264" cy="37313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0"/>
          <w:bCs w:val="0"/>
          <w:spacing w:val="0"/>
          <w:kern w:val="0"/>
        </w:rPr>
        <w:t>министратора.</w:t>
      </w:r>
    </w:p>
    <w:p w14:paraId="35D3576E" w14:textId="77777777" w:rsidR="003209E7" w:rsidRDefault="002B5A18">
      <w:pPr>
        <w:pStyle w:val="ab"/>
        <w:widowControl/>
        <w:spacing w:after="600" w:line="360" w:lineRule="auto"/>
        <w:ind w:firstLine="709"/>
        <w:jc w:val="both"/>
        <w:rPr>
          <w:i w:val="0"/>
          <w:iCs w:val="0"/>
          <w:color w:val="000000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  <w:u w:color="000000"/>
        </w:rPr>
        <w:t>В пункте «список заказов» администратор может просматривать список всех заказов, которые есть в системе, а так же осуществлять удаление. Визуальное представление страницы находится на рисунке 30.</w:t>
      </w:r>
    </w:p>
    <w:p w14:paraId="07CDE677" w14:textId="77777777" w:rsidR="003209E7" w:rsidRDefault="002B5A18">
      <w:pPr>
        <w:pStyle w:val="ac"/>
        <w:widowControl/>
        <w:spacing w:before="0" w:line="360" w:lineRule="auto"/>
        <w:jc w:val="center"/>
      </w:pPr>
      <w:r>
        <w:rPr>
          <w:rFonts w:ascii="Arial Unicode MS" w:hAnsi="Arial Unicode MS"/>
          <w:b w:val="0"/>
          <w:bCs w:val="0"/>
          <w:spacing w:val="0"/>
          <w:kern w:val="0"/>
        </w:rPr>
        <w:br w:type="page"/>
      </w:r>
    </w:p>
    <w:p w14:paraId="010F0BFF" w14:textId="77777777" w:rsidR="003209E7" w:rsidRDefault="002B5A18">
      <w:pPr>
        <w:pStyle w:val="ac"/>
        <w:widowControl/>
        <w:spacing w:before="0" w:line="360" w:lineRule="auto"/>
        <w:jc w:val="center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Рисунок 30 – Список заказов администратора.</w:t>
      </w:r>
    </w:p>
    <w:p w14:paraId="394BE1EC" w14:textId="77777777" w:rsidR="003209E7" w:rsidRDefault="002B5A18">
      <w:pPr>
        <w:pStyle w:val="ab"/>
        <w:widowControl/>
        <w:spacing w:after="600" w:line="360" w:lineRule="auto"/>
        <w:ind w:firstLine="709"/>
        <w:jc w:val="both"/>
        <w:rPr>
          <w:i w:val="0"/>
          <w:iCs w:val="0"/>
          <w:color w:val="000000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  <w:u w:color="000000"/>
        </w:rPr>
        <w:t>В пункте «Список производителей» администратор просматривать список всех производителей, которые есть в системе, а так же осуще</w:t>
      </w:r>
      <w:r>
        <w:rPr>
          <w:noProof/>
        </w:rPr>
        <w:drawing>
          <wp:anchor distT="152400" distB="152400" distL="152400" distR="152400" simplePos="0" relativeHeight="251684864" behindDoc="0" locked="0" layoutInCell="1" allowOverlap="1" wp14:anchorId="032507DD" wp14:editId="3EAB6E25">
            <wp:simplePos x="0" y="0"/>
            <wp:positionH relativeFrom="page">
              <wp:posOffset>1975245</wp:posOffset>
            </wp:positionH>
            <wp:positionV relativeFrom="page">
              <wp:posOffset>720090</wp:posOffset>
            </wp:positionV>
            <wp:extent cx="3966010" cy="3050306"/>
            <wp:effectExtent l="0" t="0" r="0" b="0"/>
            <wp:wrapTopAndBottom distT="152400" distB="152400"/>
            <wp:docPr id="1073741853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6010" cy="30503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85888" behindDoc="0" locked="0" layoutInCell="1" allowOverlap="1" wp14:anchorId="51AD5882" wp14:editId="0229669F">
            <wp:simplePos x="0" y="0"/>
            <wp:positionH relativeFrom="page">
              <wp:posOffset>1965493</wp:posOffset>
            </wp:positionH>
            <wp:positionV relativeFrom="page">
              <wp:posOffset>5972892</wp:posOffset>
            </wp:positionV>
            <wp:extent cx="3985513" cy="3047925"/>
            <wp:effectExtent l="0" t="0" r="0" b="0"/>
            <wp:wrapTopAndBottom distT="152400" distB="152400"/>
            <wp:docPr id="1073741854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513" cy="30479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i w:val="0"/>
          <w:iCs w:val="0"/>
          <w:color w:val="000000"/>
          <w:sz w:val="28"/>
          <w:szCs w:val="28"/>
          <w:u w:color="000000"/>
        </w:rPr>
        <w:t>ствлять удаление, редактирование, добавление производителя. Визуальное представление страницы находится на рисунке 31.</w:t>
      </w:r>
    </w:p>
    <w:p w14:paraId="2F26DBA0" w14:textId="77777777" w:rsidR="003209E7" w:rsidRDefault="002B5A18">
      <w:pPr>
        <w:pStyle w:val="ac"/>
        <w:widowControl/>
        <w:spacing w:before="0" w:line="360" w:lineRule="auto"/>
        <w:jc w:val="center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Рисунок</w:t>
      </w:r>
      <w:r>
        <w:rPr>
          <w:b w:val="0"/>
          <w:bCs w:val="0"/>
          <w:spacing w:val="0"/>
          <w:kern w:val="0"/>
        </w:rPr>
        <w:t xml:space="preserve"> 31 – Список производителей администратора.</w:t>
      </w:r>
    </w:p>
    <w:p w14:paraId="00C4539C" w14:textId="77777777" w:rsidR="003209E7" w:rsidRDefault="002B5A18">
      <w:pPr>
        <w:pStyle w:val="ab"/>
        <w:widowControl/>
        <w:spacing w:after="600" w:line="360" w:lineRule="auto"/>
        <w:ind w:firstLine="709"/>
        <w:jc w:val="both"/>
        <w:rPr>
          <w:i w:val="0"/>
          <w:iCs w:val="0"/>
          <w:color w:val="000000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  <w:u w:color="000000"/>
        </w:rPr>
        <w:t>В пункте «создание производителя» администратор может добавить нового производителя. Визуальное представление страницы находится на рисунке 32.</w:t>
      </w:r>
    </w:p>
    <w:p w14:paraId="06C829EB" w14:textId="77777777" w:rsidR="003209E7" w:rsidRDefault="002B5A18">
      <w:pPr>
        <w:pStyle w:val="ac"/>
        <w:widowControl/>
        <w:spacing w:before="0" w:line="360" w:lineRule="auto"/>
        <w:jc w:val="center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Рисунок 32 – Создание производителя</w:t>
      </w:r>
      <w:r>
        <w:rPr>
          <w:noProof/>
        </w:rPr>
        <w:drawing>
          <wp:anchor distT="152400" distB="152400" distL="152400" distR="152400" simplePos="0" relativeHeight="251686912" behindDoc="0" locked="0" layoutInCell="1" allowOverlap="1" wp14:anchorId="09528AC0" wp14:editId="3EA1A8F1">
            <wp:simplePos x="0" y="0"/>
            <wp:positionH relativeFrom="page">
              <wp:posOffset>1642948</wp:posOffset>
            </wp:positionH>
            <wp:positionV relativeFrom="page">
              <wp:posOffset>1445888</wp:posOffset>
            </wp:positionV>
            <wp:extent cx="4630604" cy="3559265"/>
            <wp:effectExtent l="0" t="0" r="0" b="0"/>
            <wp:wrapTopAndBottom distT="152400" distB="152400"/>
            <wp:docPr id="1073741855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0604" cy="35592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0"/>
          <w:bCs w:val="0"/>
          <w:spacing w:val="0"/>
          <w:kern w:val="0"/>
        </w:rPr>
        <w:t xml:space="preserve"> администратора.</w:t>
      </w:r>
    </w:p>
    <w:p w14:paraId="47FCD039" w14:textId="77777777" w:rsidR="003209E7" w:rsidRDefault="002B5A18">
      <w:pPr>
        <w:pStyle w:val="ab"/>
        <w:widowControl/>
        <w:spacing w:after="600" w:line="360" w:lineRule="auto"/>
        <w:ind w:firstLine="709"/>
        <w:jc w:val="both"/>
        <w:rPr>
          <w:i w:val="0"/>
          <w:iCs w:val="0"/>
          <w:color w:val="000000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  <w:u w:color="000000"/>
        </w:rPr>
        <w:t>В пункте «редак</w:t>
      </w:r>
      <w:r>
        <w:rPr>
          <w:i w:val="0"/>
          <w:iCs w:val="0"/>
          <w:color w:val="000000"/>
          <w:sz w:val="28"/>
          <w:szCs w:val="28"/>
          <w:u w:color="000000"/>
        </w:rPr>
        <w:t>тирование производителя» администратор может редактировать всю информацию производителя. Визуальное представление страницы находится на рисунке 33.</w:t>
      </w:r>
    </w:p>
    <w:p w14:paraId="48CCF45C" w14:textId="77777777" w:rsidR="003209E7" w:rsidRDefault="002B5A18">
      <w:pPr>
        <w:pStyle w:val="ac"/>
        <w:widowControl/>
        <w:spacing w:before="0" w:line="360" w:lineRule="auto"/>
        <w:jc w:val="center"/>
      </w:pPr>
      <w:r>
        <w:rPr>
          <w:rFonts w:ascii="Arial Unicode MS" w:hAnsi="Arial Unicode MS"/>
          <w:b w:val="0"/>
          <w:bCs w:val="0"/>
          <w:spacing w:val="0"/>
          <w:kern w:val="0"/>
        </w:rPr>
        <w:br w:type="page"/>
      </w:r>
    </w:p>
    <w:p w14:paraId="79C740E4" w14:textId="77777777" w:rsidR="003209E7" w:rsidRDefault="002B5A18">
      <w:pPr>
        <w:pStyle w:val="ac"/>
        <w:widowControl/>
        <w:spacing w:before="0" w:line="360" w:lineRule="auto"/>
        <w:jc w:val="center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Рисунок 33 – Редактирование производителя администратора.</w:t>
      </w:r>
    </w:p>
    <w:p w14:paraId="6C115201" w14:textId="77777777" w:rsidR="003209E7" w:rsidRDefault="002B5A18">
      <w:pPr>
        <w:pStyle w:val="ab"/>
        <w:widowControl/>
        <w:spacing w:after="600" w:line="360" w:lineRule="auto"/>
        <w:ind w:firstLine="709"/>
        <w:jc w:val="both"/>
        <w:rPr>
          <w:i w:val="0"/>
          <w:iCs w:val="0"/>
          <w:color w:val="000000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  <w:u w:color="000000"/>
        </w:rPr>
        <w:t>В пункте «Список поставщиков» администратор прос</w:t>
      </w:r>
      <w:r>
        <w:rPr>
          <w:i w:val="0"/>
          <w:iCs w:val="0"/>
          <w:color w:val="000000"/>
          <w:sz w:val="28"/>
          <w:szCs w:val="28"/>
          <w:u w:color="000000"/>
        </w:rPr>
        <w:t>матривать список всех поставщиков, которые</w:t>
      </w:r>
      <w:r>
        <w:rPr>
          <w:noProof/>
        </w:rPr>
        <w:drawing>
          <wp:anchor distT="152400" distB="152400" distL="152400" distR="152400" simplePos="0" relativeHeight="251687936" behindDoc="0" locked="0" layoutInCell="1" allowOverlap="1" wp14:anchorId="5ADAF111" wp14:editId="1C5F0DB1">
            <wp:simplePos x="0" y="0"/>
            <wp:positionH relativeFrom="page">
              <wp:posOffset>1930030</wp:posOffset>
            </wp:positionH>
            <wp:positionV relativeFrom="page">
              <wp:posOffset>720090</wp:posOffset>
            </wp:positionV>
            <wp:extent cx="4056440" cy="3129254"/>
            <wp:effectExtent l="0" t="0" r="0" b="0"/>
            <wp:wrapTopAndBottom distT="152400" distB="152400"/>
            <wp:docPr id="1073741856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6440" cy="312925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i w:val="0"/>
          <w:iCs w:val="0"/>
          <w:color w:val="000000"/>
          <w:sz w:val="28"/>
          <w:szCs w:val="28"/>
          <w:u w:color="000000"/>
        </w:rPr>
        <w:t xml:space="preserve"> есть в системе, а так же осуществлять удаление, редактирование, добавление поставщика. Визуальное представление страницы находится на рисунке 34.</w:t>
      </w:r>
    </w:p>
    <w:p w14:paraId="6F83CED8" w14:textId="77777777" w:rsidR="003209E7" w:rsidRDefault="002B5A18">
      <w:pPr>
        <w:pStyle w:val="ac"/>
        <w:widowControl/>
        <w:spacing w:before="0" w:line="360" w:lineRule="auto"/>
        <w:jc w:val="center"/>
      </w:pPr>
      <w:r>
        <w:rPr>
          <w:rFonts w:ascii="Arial Unicode MS" w:hAnsi="Arial Unicode MS"/>
          <w:b w:val="0"/>
          <w:bCs w:val="0"/>
          <w:spacing w:val="0"/>
          <w:kern w:val="0"/>
        </w:rPr>
        <w:br w:type="page"/>
      </w:r>
    </w:p>
    <w:p w14:paraId="2EA3369F" w14:textId="77777777" w:rsidR="003209E7" w:rsidRDefault="002B5A18">
      <w:pPr>
        <w:pStyle w:val="ac"/>
        <w:widowControl/>
        <w:spacing w:before="0" w:line="360" w:lineRule="auto"/>
        <w:jc w:val="center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Рисунок 34 – Список поставщиков администратора.</w:t>
      </w:r>
    </w:p>
    <w:p w14:paraId="467338DE" w14:textId="77777777" w:rsidR="003209E7" w:rsidRDefault="002B5A18">
      <w:pPr>
        <w:pStyle w:val="ab"/>
        <w:widowControl/>
        <w:spacing w:after="600" w:line="360" w:lineRule="auto"/>
        <w:ind w:firstLine="709"/>
        <w:jc w:val="both"/>
        <w:rPr>
          <w:i w:val="0"/>
          <w:iCs w:val="0"/>
          <w:color w:val="000000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  <w:u w:color="000000"/>
        </w:rPr>
        <w:t>В пункте «создан</w:t>
      </w:r>
      <w:r>
        <w:rPr>
          <w:i w:val="0"/>
          <w:iCs w:val="0"/>
          <w:color w:val="000000"/>
          <w:sz w:val="28"/>
          <w:szCs w:val="28"/>
          <w:u w:color="000000"/>
        </w:rPr>
        <w:t>ие поставщика» администратор может добавить нового поставщика. Визуальное представление страницы находится на рисунке 35.</w:t>
      </w:r>
    </w:p>
    <w:p w14:paraId="4D5984F3" w14:textId="77777777" w:rsidR="003209E7" w:rsidRDefault="002B5A18">
      <w:pPr>
        <w:pStyle w:val="ac"/>
        <w:widowControl/>
        <w:spacing w:before="0" w:line="360" w:lineRule="auto"/>
        <w:jc w:val="center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Рисунок 35</w:t>
      </w:r>
      <w:r>
        <w:rPr>
          <w:noProof/>
        </w:rPr>
        <w:drawing>
          <wp:anchor distT="152400" distB="152400" distL="152400" distR="152400" simplePos="0" relativeHeight="251688960" behindDoc="0" locked="0" layoutInCell="1" allowOverlap="1" wp14:anchorId="059D0417" wp14:editId="73B29016">
            <wp:simplePos x="0" y="0"/>
            <wp:positionH relativeFrom="page">
              <wp:posOffset>2056957</wp:posOffset>
            </wp:positionH>
            <wp:positionV relativeFrom="page">
              <wp:posOffset>720090</wp:posOffset>
            </wp:positionV>
            <wp:extent cx="3802585" cy="2892515"/>
            <wp:effectExtent l="0" t="0" r="0" b="0"/>
            <wp:wrapTopAndBottom distT="152400" distB="152400"/>
            <wp:docPr id="1073741857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585" cy="28925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89984" behindDoc="0" locked="0" layoutInCell="1" allowOverlap="1" wp14:anchorId="244EA2DD" wp14:editId="77CAD053">
            <wp:simplePos x="0" y="0"/>
            <wp:positionH relativeFrom="page">
              <wp:posOffset>2025107</wp:posOffset>
            </wp:positionH>
            <wp:positionV relativeFrom="page">
              <wp:posOffset>5152868</wp:posOffset>
            </wp:positionV>
            <wp:extent cx="3834436" cy="2947519"/>
            <wp:effectExtent l="0" t="0" r="0" b="0"/>
            <wp:wrapTopAndBottom distT="152400" distB="152400"/>
            <wp:docPr id="1073741858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4436" cy="29475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0"/>
          <w:bCs w:val="0"/>
          <w:spacing w:val="0"/>
          <w:kern w:val="0"/>
        </w:rPr>
        <w:t xml:space="preserve"> – Создание поставщика администратора.</w:t>
      </w:r>
    </w:p>
    <w:p w14:paraId="7E4E321E" w14:textId="77777777" w:rsidR="003209E7" w:rsidRDefault="002B5A18">
      <w:pPr>
        <w:pStyle w:val="ab"/>
        <w:widowControl/>
        <w:spacing w:after="600" w:line="360" w:lineRule="auto"/>
        <w:ind w:firstLine="709"/>
        <w:jc w:val="both"/>
        <w:rPr>
          <w:i w:val="0"/>
          <w:iCs w:val="0"/>
          <w:color w:val="000000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  <w:u w:color="000000"/>
        </w:rPr>
        <w:t>В пункте «редактирование поставщика» администратор может редактировать всю информац</w:t>
      </w:r>
      <w:r>
        <w:rPr>
          <w:i w:val="0"/>
          <w:iCs w:val="0"/>
          <w:color w:val="000000"/>
          <w:sz w:val="28"/>
          <w:szCs w:val="28"/>
          <w:u w:color="000000"/>
        </w:rPr>
        <w:t>ию поставщика. Визуальное представление страницы находится на рисунке 36.</w:t>
      </w:r>
    </w:p>
    <w:p w14:paraId="18E5B2EB" w14:textId="77777777" w:rsidR="003209E7" w:rsidRDefault="002B5A18">
      <w:pPr>
        <w:pStyle w:val="ac"/>
        <w:widowControl/>
        <w:spacing w:before="0" w:line="360" w:lineRule="auto"/>
        <w:jc w:val="center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Рисунок 36 – Редактирование поставщика администратора.</w:t>
      </w:r>
    </w:p>
    <w:p w14:paraId="3F0DAB53" w14:textId="77777777" w:rsidR="003209E7" w:rsidRDefault="002B5A18">
      <w:pPr>
        <w:pStyle w:val="ab"/>
        <w:widowControl/>
        <w:spacing w:after="600" w:line="360" w:lineRule="auto"/>
        <w:ind w:firstLine="709"/>
        <w:jc w:val="both"/>
        <w:rPr>
          <w:i w:val="0"/>
          <w:iCs w:val="0"/>
          <w:color w:val="000000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  <w:u w:color="000000"/>
        </w:rPr>
        <w:t>В пункте «Список организаций принимающие претензии» администратор просматривать список всех орга</w:t>
      </w:r>
      <w:r>
        <w:rPr>
          <w:noProof/>
        </w:rPr>
        <w:drawing>
          <wp:anchor distT="152400" distB="152400" distL="152400" distR="152400" simplePos="0" relativeHeight="251691008" behindDoc="0" locked="0" layoutInCell="1" allowOverlap="1" wp14:anchorId="3AA6EA67" wp14:editId="307B3AC6">
            <wp:simplePos x="0" y="0"/>
            <wp:positionH relativeFrom="page">
              <wp:posOffset>1882723</wp:posOffset>
            </wp:positionH>
            <wp:positionV relativeFrom="page">
              <wp:posOffset>720090</wp:posOffset>
            </wp:positionV>
            <wp:extent cx="4151054" cy="3179395"/>
            <wp:effectExtent l="0" t="0" r="0" b="0"/>
            <wp:wrapTopAndBottom distT="152400" distB="152400"/>
            <wp:docPr id="1073741859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1054" cy="31793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i w:val="0"/>
          <w:iCs w:val="0"/>
          <w:color w:val="000000"/>
          <w:sz w:val="28"/>
          <w:szCs w:val="28"/>
          <w:u w:color="000000"/>
        </w:rPr>
        <w:t xml:space="preserve">низаций, которые есть в </w:t>
      </w:r>
      <w:r>
        <w:rPr>
          <w:i w:val="0"/>
          <w:iCs w:val="0"/>
          <w:color w:val="000000"/>
          <w:sz w:val="28"/>
          <w:szCs w:val="28"/>
          <w:u w:color="000000"/>
        </w:rPr>
        <w:t>системе, а так же осуществлять удаление, редактирование, добавление. Визуальное представление страницы находится на рисунке 37.</w:t>
      </w:r>
    </w:p>
    <w:p w14:paraId="0A7273B6" w14:textId="77777777" w:rsidR="003209E7" w:rsidRDefault="002B5A18">
      <w:pPr>
        <w:pStyle w:val="ac"/>
        <w:widowControl/>
        <w:spacing w:before="0" w:line="360" w:lineRule="auto"/>
        <w:jc w:val="center"/>
      </w:pPr>
      <w:r>
        <w:rPr>
          <w:rFonts w:ascii="Arial Unicode MS" w:hAnsi="Arial Unicode MS"/>
          <w:b w:val="0"/>
          <w:bCs w:val="0"/>
          <w:spacing w:val="0"/>
          <w:kern w:val="0"/>
        </w:rPr>
        <w:br w:type="page"/>
      </w:r>
    </w:p>
    <w:p w14:paraId="63CDB773" w14:textId="77777777" w:rsidR="003209E7" w:rsidRDefault="002B5A18">
      <w:pPr>
        <w:pStyle w:val="ac"/>
        <w:widowControl/>
        <w:spacing w:before="0" w:line="360" w:lineRule="auto"/>
        <w:jc w:val="center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Рисунок 37 – Список организаций принимающие претензии администратора.</w:t>
      </w:r>
    </w:p>
    <w:p w14:paraId="6603A8AB" w14:textId="77777777" w:rsidR="003209E7" w:rsidRDefault="002B5A18">
      <w:pPr>
        <w:pStyle w:val="ab"/>
        <w:widowControl/>
        <w:spacing w:after="600" w:line="360" w:lineRule="auto"/>
        <w:ind w:firstLine="709"/>
        <w:jc w:val="both"/>
        <w:rPr>
          <w:i w:val="0"/>
          <w:iCs w:val="0"/>
          <w:color w:val="000000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  <w:u w:color="000000"/>
        </w:rPr>
        <w:t>В пункте «создание организаций принимающие претензии» ад</w:t>
      </w:r>
      <w:r>
        <w:rPr>
          <w:i w:val="0"/>
          <w:iCs w:val="0"/>
          <w:color w:val="000000"/>
          <w:sz w:val="28"/>
          <w:szCs w:val="28"/>
          <w:u w:color="000000"/>
        </w:rPr>
        <w:t>министратор может добавить</w:t>
      </w:r>
      <w:r>
        <w:rPr>
          <w:noProof/>
        </w:rPr>
        <w:drawing>
          <wp:anchor distT="152400" distB="152400" distL="152400" distR="152400" simplePos="0" relativeHeight="251692032" behindDoc="0" locked="0" layoutInCell="1" allowOverlap="1" wp14:anchorId="028A911B" wp14:editId="18ED5DC0">
            <wp:simplePos x="0" y="0"/>
            <wp:positionH relativeFrom="page">
              <wp:posOffset>1861024</wp:posOffset>
            </wp:positionH>
            <wp:positionV relativeFrom="page">
              <wp:posOffset>720090</wp:posOffset>
            </wp:positionV>
            <wp:extent cx="4194451" cy="3207711"/>
            <wp:effectExtent l="0" t="0" r="0" b="0"/>
            <wp:wrapTopAndBottom distT="152400" distB="152400"/>
            <wp:docPr id="1073741860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4451" cy="32077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93056" behindDoc="0" locked="0" layoutInCell="1" allowOverlap="1" wp14:anchorId="65325748" wp14:editId="574B4F67">
            <wp:simplePos x="0" y="0"/>
            <wp:positionH relativeFrom="page">
              <wp:posOffset>1861024</wp:posOffset>
            </wp:positionH>
            <wp:positionV relativeFrom="page">
              <wp:posOffset>5735873</wp:posOffset>
            </wp:positionV>
            <wp:extent cx="4184457" cy="3231977"/>
            <wp:effectExtent l="0" t="0" r="0" b="0"/>
            <wp:wrapTopAndBottom distT="152400" distB="152400"/>
            <wp:docPr id="1073741861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457" cy="32319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i w:val="0"/>
          <w:iCs w:val="0"/>
          <w:color w:val="000000"/>
          <w:sz w:val="28"/>
          <w:szCs w:val="28"/>
          <w:u w:color="000000"/>
        </w:rPr>
        <w:t xml:space="preserve"> нового поставщика. Визуальное представление страницы находится на рисунке 38.</w:t>
      </w:r>
    </w:p>
    <w:p w14:paraId="356A858F" w14:textId="77777777" w:rsidR="003209E7" w:rsidRDefault="002B5A18">
      <w:pPr>
        <w:pStyle w:val="ac"/>
        <w:widowControl/>
        <w:spacing w:before="0" w:line="360" w:lineRule="auto"/>
        <w:jc w:val="center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Рисунок 38 – Создание организаций принимающие претензии администратора.</w:t>
      </w:r>
    </w:p>
    <w:p w14:paraId="529285D5" w14:textId="77777777" w:rsidR="003209E7" w:rsidRDefault="002B5A18">
      <w:pPr>
        <w:pStyle w:val="ab"/>
        <w:widowControl/>
        <w:spacing w:after="600" w:line="360" w:lineRule="auto"/>
        <w:ind w:firstLine="709"/>
        <w:jc w:val="both"/>
        <w:rPr>
          <w:i w:val="0"/>
          <w:iCs w:val="0"/>
          <w:color w:val="000000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  <w:u w:color="000000"/>
        </w:rPr>
        <w:t xml:space="preserve">В пункте «Список пользователей» администратор просматривать список всех </w:t>
      </w:r>
      <w:r>
        <w:rPr>
          <w:i w:val="0"/>
          <w:iCs w:val="0"/>
          <w:color w:val="000000"/>
          <w:sz w:val="28"/>
          <w:szCs w:val="28"/>
          <w:u w:color="000000"/>
        </w:rPr>
        <w:t>пользователь, которые есть в системе, а так же осуществлять удаление, редактирование, добавление. Визуальное представление страницы нахо</w:t>
      </w:r>
      <w:r>
        <w:rPr>
          <w:noProof/>
        </w:rPr>
        <w:drawing>
          <wp:anchor distT="152400" distB="152400" distL="152400" distR="152400" simplePos="0" relativeHeight="251694080" behindDoc="0" locked="0" layoutInCell="1" allowOverlap="1" wp14:anchorId="7F3211FC" wp14:editId="3EE8DC25">
            <wp:simplePos x="0" y="0"/>
            <wp:positionH relativeFrom="page">
              <wp:posOffset>1721002</wp:posOffset>
            </wp:positionH>
            <wp:positionV relativeFrom="page">
              <wp:posOffset>2146026</wp:posOffset>
            </wp:positionV>
            <wp:extent cx="4474495" cy="3424710"/>
            <wp:effectExtent l="0" t="0" r="0" b="0"/>
            <wp:wrapTopAndBottom distT="152400" distB="152400"/>
            <wp:docPr id="1073741862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495" cy="34247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i w:val="0"/>
          <w:iCs w:val="0"/>
          <w:color w:val="000000"/>
          <w:sz w:val="28"/>
          <w:szCs w:val="28"/>
          <w:u w:color="000000"/>
        </w:rPr>
        <w:t>дится на рисунке 39.</w:t>
      </w:r>
    </w:p>
    <w:p w14:paraId="5A250FC6" w14:textId="77777777" w:rsidR="003209E7" w:rsidRDefault="002B5A18">
      <w:pPr>
        <w:pStyle w:val="ac"/>
        <w:widowControl/>
        <w:spacing w:before="0" w:line="360" w:lineRule="auto"/>
        <w:jc w:val="center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Рисунок 39 – Список пользователей администратора.</w:t>
      </w:r>
    </w:p>
    <w:p w14:paraId="5ADAFF23" w14:textId="77777777" w:rsidR="003209E7" w:rsidRDefault="002B5A18">
      <w:pPr>
        <w:pStyle w:val="ab"/>
        <w:widowControl/>
        <w:spacing w:after="600" w:line="360" w:lineRule="auto"/>
        <w:ind w:firstLine="709"/>
        <w:jc w:val="both"/>
        <w:rPr>
          <w:i w:val="0"/>
          <w:iCs w:val="0"/>
          <w:color w:val="000000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  <w:u w:color="000000"/>
        </w:rPr>
        <w:t>В пункте «смена пароля» администратор может реда</w:t>
      </w:r>
      <w:r>
        <w:rPr>
          <w:i w:val="0"/>
          <w:iCs w:val="0"/>
          <w:color w:val="000000"/>
          <w:sz w:val="28"/>
          <w:szCs w:val="28"/>
          <w:u w:color="000000"/>
        </w:rPr>
        <w:t>ктировать пароль пользователя. Визуальное представление страницы находится на рисунке 40.</w:t>
      </w:r>
    </w:p>
    <w:p w14:paraId="1E7AC43F" w14:textId="77777777" w:rsidR="003209E7" w:rsidRDefault="002B5A18">
      <w:pPr>
        <w:pStyle w:val="ac"/>
        <w:widowControl/>
        <w:spacing w:before="0" w:line="360" w:lineRule="auto"/>
        <w:jc w:val="center"/>
      </w:pPr>
      <w:r>
        <w:rPr>
          <w:rFonts w:ascii="Arial Unicode MS" w:hAnsi="Arial Unicode MS"/>
          <w:b w:val="0"/>
          <w:bCs w:val="0"/>
          <w:spacing w:val="0"/>
          <w:kern w:val="0"/>
        </w:rPr>
        <w:br w:type="page"/>
      </w:r>
    </w:p>
    <w:p w14:paraId="66C77941" w14:textId="77777777" w:rsidR="003209E7" w:rsidRDefault="002B5A18">
      <w:pPr>
        <w:pStyle w:val="ac"/>
        <w:widowControl/>
        <w:spacing w:before="0" w:line="360" w:lineRule="auto"/>
        <w:jc w:val="center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Рисунок 40 – Редактирование пароля пользователя.</w:t>
      </w:r>
    </w:p>
    <w:p w14:paraId="0D83A0B0" w14:textId="77777777" w:rsidR="003209E7" w:rsidRDefault="002B5A18">
      <w:pPr>
        <w:pStyle w:val="ab"/>
        <w:widowControl/>
        <w:spacing w:after="600" w:line="360" w:lineRule="auto"/>
        <w:ind w:firstLine="709"/>
        <w:jc w:val="both"/>
        <w:rPr>
          <w:i w:val="0"/>
          <w:iCs w:val="0"/>
          <w:color w:val="000000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  <w:u w:color="000000"/>
        </w:rPr>
        <w:t>В пункте «адреса» администратор попадает в меню. В этом меню есть следующие окна:</w:t>
      </w:r>
    </w:p>
    <w:p w14:paraId="0DB82CE6" w14:textId="77777777" w:rsidR="003209E7" w:rsidRDefault="002B5A18">
      <w:pPr>
        <w:pStyle w:val="ab"/>
        <w:widowControl/>
        <w:numPr>
          <w:ilvl w:val="0"/>
          <w:numId w:val="36"/>
        </w:numPr>
        <w:spacing w:after="0" w:line="360" w:lineRule="auto"/>
        <w:jc w:val="both"/>
        <w:rPr>
          <w:i w:val="0"/>
          <w:iCs w:val="0"/>
          <w:color w:val="000000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  <w:u w:color="000000"/>
        </w:rPr>
        <w:t>юридический адрес производителя;</w:t>
      </w:r>
    </w:p>
    <w:p w14:paraId="6D9F266E" w14:textId="77777777" w:rsidR="003209E7" w:rsidRDefault="002B5A18">
      <w:pPr>
        <w:pStyle w:val="ab"/>
        <w:widowControl/>
        <w:numPr>
          <w:ilvl w:val="0"/>
          <w:numId w:val="36"/>
        </w:numPr>
        <w:spacing w:after="0" w:line="360" w:lineRule="auto"/>
        <w:jc w:val="both"/>
        <w:rPr>
          <w:i w:val="0"/>
          <w:iCs w:val="0"/>
          <w:color w:val="000000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  <w:u w:color="000000"/>
        </w:rPr>
        <w:t>юридический</w:t>
      </w:r>
      <w:r>
        <w:rPr>
          <w:noProof/>
        </w:rPr>
        <w:drawing>
          <wp:anchor distT="152400" distB="152400" distL="152400" distR="152400" simplePos="0" relativeHeight="251695104" behindDoc="0" locked="0" layoutInCell="1" allowOverlap="1" wp14:anchorId="06524AFE" wp14:editId="1E1393B2">
            <wp:simplePos x="0" y="0"/>
            <wp:positionH relativeFrom="page">
              <wp:posOffset>1758481</wp:posOffset>
            </wp:positionH>
            <wp:positionV relativeFrom="page">
              <wp:posOffset>720090</wp:posOffset>
            </wp:positionV>
            <wp:extent cx="4399538" cy="3364551"/>
            <wp:effectExtent l="0" t="0" r="0" b="0"/>
            <wp:wrapTopAndBottom distT="152400" distB="152400"/>
            <wp:docPr id="1073741863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9538" cy="33645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i w:val="0"/>
          <w:iCs w:val="0"/>
          <w:color w:val="000000"/>
          <w:sz w:val="28"/>
          <w:szCs w:val="28"/>
          <w:u w:color="000000"/>
        </w:rPr>
        <w:t xml:space="preserve"> адрес упаковщика;</w:t>
      </w:r>
    </w:p>
    <w:p w14:paraId="0D92309E" w14:textId="77777777" w:rsidR="003209E7" w:rsidRDefault="002B5A18">
      <w:pPr>
        <w:pStyle w:val="ab"/>
        <w:widowControl/>
        <w:numPr>
          <w:ilvl w:val="0"/>
          <w:numId w:val="36"/>
        </w:numPr>
        <w:spacing w:after="0" w:line="360" w:lineRule="auto"/>
        <w:jc w:val="both"/>
        <w:rPr>
          <w:i w:val="0"/>
          <w:iCs w:val="0"/>
          <w:color w:val="000000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  <w:u w:color="000000"/>
        </w:rPr>
        <w:t>Юридический адрес организаций принимающие претензии</w:t>
      </w:r>
    </w:p>
    <w:p w14:paraId="3C5FCB2E" w14:textId="77777777" w:rsidR="003209E7" w:rsidRDefault="002B5A18">
      <w:pPr>
        <w:pStyle w:val="ab"/>
        <w:widowControl/>
        <w:numPr>
          <w:ilvl w:val="0"/>
          <w:numId w:val="36"/>
        </w:numPr>
        <w:spacing w:after="0" w:line="360" w:lineRule="auto"/>
        <w:jc w:val="both"/>
        <w:rPr>
          <w:i w:val="0"/>
          <w:iCs w:val="0"/>
          <w:color w:val="000000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  <w:u w:color="000000"/>
        </w:rPr>
        <w:t>список стран;</w:t>
      </w:r>
    </w:p>
    <w:p w14:paraId="42027CE0" w14:textId="77777777" w:rsidR="003209E7" w:rsidRDefault="002B5A18">
      <w:pPr>
        <w:pStyle w:val="ab"/>
        <w:widowControl/>
        <w:numPr>
          <w:ilvl w:val="0"/>
          <w:numId w:val="36"/>
        </w:numPr>
        <w:spacing w:after="0" w:line="360" w:lineRule="auto"/>
        <w:jc w:val="both"/>
        <w:rPr>
          <w:i w:val="0"/>
          <w:iCs w:val="0"/>
          <w:color w:val="000000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  <w:u w:color="000000"/>
        </w:rPr>
        <w:t>список городов;</w:t>
      </w:r>
    </w:p>
    <w:p w14:paraId="747D7D0E" w14:textId="77777777" w:rsidR="003209E7" w:rsidRDefault="002B5A18">
      <w:pPr>
        <w:pStyle w:val="ab"/>
        <w:widowControl/>
        <w:numPr>
          <w:ilvl w:val="0"/>
          <w:numId w:val="36"/>
        </w:numPr>
        <w:spacing w:after="0" w:line="360" w:lineRule="auto"/>
        <w:jc w:val="both"/>
        <w:rPr>
          <w:i w:val="0"/>
          <w:iCs w:val="0"/>
          <w:color w:val="000000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  <w:u w:color="000000"/>
        </w:rPr>
        <w:t>список улиц</w:t>
      </w:r>
      <w:r>
        <w:rPr>
          <w:i w:val="0"/>
          <w:iCs w:val="0"/>
          <w:color w:val="000000"/>
          <w:sz w:val="28"/>
          <w:szCs w:val="28"/>
          <w:u w:color="000000"/>
          <w:lang w:val="en-US"/>
        </w:rPr>
        <w:t>.</w:t>
      </w:r>
    </w:p>
    <w:p w14:paraId="0D338091" w14:textId="77777777" w:rsidR="003209E7" w:rsidRDefault="002B5A18">
      <w:pPr>
        <w:pStyle w:val="ab"/>
        <w:widowControl/>
        <w:spacing w:after="600" w:line="360" w:lineRule="auto"/>
        <w:ind w:firstLine="709"/>
        <w:jc w:val="both"/>
        <w:rPr>
          <w:i w:val="0"/>
          <w:iCs w:val="0"/>
          <w:color w:val="000000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  <w:u w:color="000000"/>
        </w:rPr>
        <w:t xml:space="preserve"> Визуальное представление страницы находится на рисунке 41.</w:t>
      </w:r>
    </w:p>
    <w:p w14:paraId="0BD80588" w14:textId="77777777" w:rsidR="003209E7" w:rsidRDefault="002B5A18">
      <w:pPr>
        <w:pStyle w:val="ac"/>
        <w:widowControl/>
        <w:spacing w:before="0" w:line="360" w:lineRule="auto"/>
        <w:jc w:val="center"/>
      </w:pPr>
      <w:r>
        <w:rPr>
          <w:rFonts w:ascii="Arial Unicode MS" w:hAnsi="Arial Unicode MS"/>
          <w:b w:val="0"/>
          <w:bCs w:val="0"/>
          <w:spacing w:val="0"/>
          <w:kern w:val="0"/>
        </w:rPr>
        <w:br w:type="page"/>
      </w:r>
    </w:p>
    <w:p w14:paraId="7958F77D" w14:textId="77777777" w:rsidR="003209E7" w:rsidRDefault="002B5A18">
      <w:pPr>
        <w:pStyle w:val="ac"/>
        <w:widowControl/>
        <w:spacing w:before="0" w:line="360" w:lineRule="auto"/>
        <w:jc w:val="center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Рисунок 41 – Меню адресов.</w:t>
      </w:r>
    </w:p>
    <w:p w14:paraId="651B6261" w14:textId="77777777" w:rsidR="003209E7" w:rsidRDefault="002B5A18">
      <w:pPr>
        <w:pStyle w:val="ab"/>
        <w:widowControl/>
        <w:spacing w:after="600" w:line="360" w:lineRule="auto"/>
        <w:ind w:firstLine="709"/>
        <w:jc w:val="both"/>
        <w:rPr>
          <w:i w:val="0"/>
          <w:iCs w:val="0"/>
          <w:color w:val="000000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  <w:u w:color="000000"/>
        </w:rPr>
        <w:t xml:space="preserve">В пункте «Список юридических адресов </w:t>
      </w:r>
      <w:r>
        <w:rPr>
          <w:i w:val="0"/>
          <w:iCs w:val="0"/>
          <w:color w:val="000000"/>
          <w:sz w:val="28"/>
          <w:szCs w:val="28"/>
          <w:u w:color="000000"/>
        </w:rPr>
        <w:t>производителей» администратор просматривать список всех адресов производителей, котор</w:t>
      </w:r>
      <w:r>
        <w:rPr>
          <w:noProof/>
        </w:rPr>
        <w:drawing>
          <wp:anchor distT="152400" distB="152400" distL="152400" distR="152400" simplePos="0" relativeHeight="251696128" behindDoc="0" locked="0" layoutInCell="1" allowOverlap="1" wp14:anchorId="7015C796" wp14:editId="0E96C0FA">
            <wp:simplePos x="0" y="0"/>
            <wp:positionH relativeFrom="page">
              <wp:posOffset>1687094</wp:posOffset>
            </wp:positionH>
            <wp:positionV relativeFrom="page">
              <wp:posOffset>720090</wp:posOffset>
            </wp:positionV>
            <wp:extent cx="4542312" cy="3492208"/>
            <wp:effectExtent l="0" t="0" r="0" b="0"/>
            <wp:wrapTopAndBottom distT="152400" distB="152400"/>
            <wp:docPr id="1073741864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312" cy="34922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i w:val="0"/>
          <w:iCs w:val="0"/>
          <w:color w:val="000000"/>
          <w:sz w:val="28"/>
          <w:szCs w:val="28"/>
          <w:u w:color="000000"/>
        </w:rPr>
        <w:t>ые есть в системе, а так же осуществлять удаление, редактирование, добавление поставщика. Визуальное представление страницы находится на рисунке 42.</w:t>
      </w:r>
    </w:p>
    <w:p w14:paraId="669A19B3" w14:textId="77777777" w:rsidR="003209E7" w:rsidRDefault="002B5A18">
      <w:pPr>
        <w:pStyle w:val="ac"/>
        <w:widowControl/>
        <w:spacing w:before="0" w:line="360" w:lineRule="auto"/>
        <w:jc w:val="center"/>
      </w:pPr>
      <w:r>
        <w:rPr>
          <w:rFonts w:ascii="Arial Unicode MS" w:hAnsi="Arial Unicode MS"/>
          <w:b w:val="0"/>
          <w:bCs w:val="0"/>
          <w:spacing w:val="0"/>
          <w:kern w:val="0"/>
        </w:rPr>
        <w:br w:type="page"/>
      </w:r>
    </w:p>
    <w:p w14:paraId="40D8C889" w14:textId="77777777" w:rsidR="003209E7" w:rsidRDefault="002B5A18">
      <w:pPr>
        <w:pStyle w:val="ac"/>
        <w:widowControl/>
        <w:spacing w:before="0" w:line="360" w:lineRule="auto"/>
        <w:jc w:val="center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Рисунок 42 – Список</w:t>
      </w:r>
      <w:r>
        <w:rPr>
          <w:b w:val="0"/>
          <w:bCs w:val="0"/>
          <w:spacing w:val="0"/>
          <w:kern w:val="0"/>
        </w:rPr>
        <w:t xml:space="preserve"> юридических адресов производителей.</w:t>
      </w:r>
    </w:p>
    <w:p w14:paraId="579207CF" w14:textId="77777777" w:rsidR="003209E7" w:rsidRDefault="002B5A18">
      <w:pPr>
        <w:pStyle w:val="ab"/>
        <w:widowControl/>
        <w:spacing w:after="600" w:line="360" w:lineRule="auto"/>
        <w:ind w:firstLine="709"/>
        <w:jc w:val="both"/>
        <w:rPr>
          <w:i w:val="0"/>
          <w:iCs w:val="0"/>
          <w:color w:val="000000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  <w:u w:color="000000"/>
        </w:rPr>
        <w:t>В пункте «создание поставщика» администратор может добавить нового по</w:t>
      </w:r>
      <w:r>
        <w:rPr>
          <w:noProof/>
        </w:rPr>
        <w:drawing>
          <wp:anchor distT="152400" distB="152400" distL="152400" distR="152400" simplePos="0" relativeHeight="251697152" behindDoc="0" locked="0" layoutInCell="1" allowOverlap="1" wp14:anchorId="4875F77C" wp14:editId="70A42084">
            <wp:simplePos x="0" y="0"/>
            <wp:positionH relativeFrom="page">
              <wp:posOffset>1699489</wp:posOffset>
            </wp:positionH>
            <wp:positionV relativeFrom="page">
              <wp:posOffset>720090</wp:posOffset>
            </wp:positionV>
            <wp:extent cx="4517521" cy="3456614"/>
            <wp:effectExtent l="0" t="0" r="0" b="0"/>
            <wp:wrapTopAndBottom distT="152400" distB="152400"/>
            <wp:docPr id="1073741865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521" cy="34566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98176" behindDoc="0" locked="0" layoutInCell="1" allowOverlap="1" wp14:anchorId="63806B4D" wp14:editId="50A152D8">
            <wp:simplePos x="0" y="0"/>
            <wp:positionH relativeFrom="page">
              <wp:posOffset>1770578</wp:posOffset>
            </wp:positionH>
            <wp:positionV relativeFrom="page">
              <wp:posOffset>5739640</wp:posOffset>
            </wp:positionV>
            <wp:extent cx="4446432" cy="3403021"/>
            <wp:effectExtent l="0" t="0" r="0" b="0"/>
            <wp:wrapTopAndBottom distT="152400" distB="152400"/>
            <wp:docPr id="1073741866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432" cy="34030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i w:val="0"/>
          <w:iCs w:val="0"/>
          <w:color w:val="000000"/>
          <w:sz w:val="28"/>
          <w:szCs w:val="28"/>
          <w:u w:color="000000"/>
        </w:rPr>
        <w:t>ставщика. Визуальное представление страницы находится на рисунке 43.</w:t>
      </w:r>
    </w:p>
    <w:p w14:paraId="18427A73" w14:textId="77777777" w:rsidR="003209E7" w:rsidRDefault="002B5A18">
      <w:pPr>
        <w:pStyle w:val="ac"/>
        <w:widowControl/>
        <w:spacing w:before="0" w:line="360" w:lineRule="auto"/>
        <w:jc w:val="center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Рисунок 43 – Добавить юридический адрес производителя.</w:t>
      </w:r>
    </w:p>
    <w:p w14:paraId="496056FB" w14:textId="77777777" w:rsidR="003209E7" w:rsidRDefault="002B5A18">
      <w:pPr>
        <w:pStyle w:val="ab"/>
        <w:widowControl/>
        <w:spacing w:after="600" w:line="360" w:lineRule="auto"/>
        <w:ind w:firstLine="709"/>
        <w:jc w:val="both"/>
        <w:rPr>
          <w:i w:val="0"/>
          <w:iCs w:val="0"/>
          <w:color w:val="000000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  <w:u w:color="000000"/>
        </w:rPr>
        <w:t xml:space="preserve">В пункте «редактировать </w:t>
      </w:r>
      <w:r>
        <w:rPr>
          <w:i w:val="0"/>
          <w:iCs w:val="0"/>
          <w:color w:val="000000"/>
          <w:sz w:val="28"/>
          <w:szCs w:val="28"/>
          <w:u w:color="000000"/>
        </w:rPr>
        <w:t>юридический адрес производителя» администратор может редактировать всю информацию поставщика. Визуальное представление страницы находится на рисунке 44.</w:t>
      </w:r>
    </w:p>
    <w:p w14:paraId="0FF5C6C9" w14:textId="77777777" w:rsidR="003209E7" w:rsidRDefault="002B5A18">
      <w:pPr>
        <w:pStyle w:val="ac"/>
        <w:widowControl/>
        <w:spacing w:before="0" w:line="360" w:lineRule="auto"/>
        <w:jc w:val="center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Рисунок 44 – Редактировать юридический адрес производителя.</w:t>
      </w:r>
    </w:p>
    <w:p w14:paraId="62D7BA33" w14:textId="77777777" w:rsidR="003209E7" w:rsidRDefault="002B5A18">
      <w:pPr>
        <w:pStyle w:val="ab"/>
        <w:widowControl/>
        <w:spacing w:after="600" w:line="360" w:lineRule="auto"/>
        <w:ind w:firstLine="709"/>
        <w:jc w:val="both"/>
        <w:rPr>
          <w:i w:val="0"/>
          <w:iCs w:val="0"/>
          <w:color w:val="000000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  <w:u w:color="000000"/>
        </w:rPr>
        <w:t>В пункте «Спи</w:t>
      </w:r>
      <w:r>
        <w:rPr>
          <w:noProof/>
        </w:rPr>
        <w:drawing>
          <wp:anchor distT="152400" distB="152400" distL="152400" distR="152400" simplePos="0" relativeHeight="251699200" behindDoc="0" locked="0" layoutInCell="1" allowOverlap="1" wp14:anchorId="57F41B8F" wp14:editId="4AD216CA">
            <wp:simplePos x="0" y="0"/>
            <wp:positionH relativeFrom="page">
              <wp:posOffset>1704025</wp:posOffset>
            </wp:positionH>
            <wp:positionV relativeFrom="page">
              <wp:posOffset>1773810</wp:posOffset>
            </wp:positionV>
            <wp:extent cx="4508449" cy="3462461"/>
            <wp:effectExtent l="0" t="0" r="0" b="0"/>
            <wp:wrapTopAndBottom distT="152400" distB="152400"/>
            <wp:docPr id="1073741867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449" cy="34624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i w:val="0"/>
          <w:iCs w:val="0"/>
          <w:color w:val="000000"/>
          <w:sz w:val="28"/>
          <w:szCs w:val="28"/>
          <w:u w:color="000000"/>
        </w:rPr>
        <w:t>сок юридических адресов упако</w:t>
      </w:r>
      <w:r>
        <w:rPr>
          <w:i w:val="0"/>
          <w:iCs w:val="0"/>
          <w:color w:val="000000"/>
          <w:sz w:val="28"/>
          <w:szCs w:val="28"/>
          <w:u w:color="000000"/>
        </w:rPr>
        <w:t>вщика» администратор просматривать список всех адресов упаковщиков, которые есть в системе, а так же осуществлять удаление, редактирование, добавление поставщика. Визуальное представление страницы находится на рисунке 45.</w:t>
      </w:r>
    </w:p>
    <w:p w14:paraId="090F24AD" w14:textId="77777777" w:rsidR="003209E7" w:rsidRDefault="002B5A18">
      <w:pPr>
        <w:pStyle w:val="ac"/>
        <w:widowControl/>
        <w:spacing w:before="0" w:line="360" w:lineRule="auto"/>
        <w:jc w:val="center"/>
      </w:pPr>
      <w:r>
        <w:rPr>
          <w:rFonts w:ascii="Arial Unicode MS" w:hAnsi="Arial Unicode MS"/>
          <w:b w:val="0"/>
          <w:bCs w:val="0"/>
          <w:spacing w:val="0"/>
          <w:kern w:val="0"/>
        </w:rPr>
        <w:br w:type="page"/>
      </w:r>
    </w:p>
    <w:p w14:paraId="24FEB4C6" w14:textId="77777777" w:rsidR="003209E7" w:rsidRDefault="002B5A18">
      <w:pPr>
        <w:pStyle w:val="ac"/>
        <w:widowControl/>
        <w:spacing w:before="0" w:line="360" w:lineRule="auto"/>
        <w:jc w:val="center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 xml:space="preserve">Рисунок 45 – Список юридических </w:t>
      </w:r>
      <w:r>
        <w:rPr>
          <w:b w:val="0"/>
          <w:bCs w:val="0"/>
          <w:spacing w:val="0"/>
          <w:kern w:val="0"/>
        </w:rPr>
        <w:t>адресов упаковщиков.</w:t>
      </w:r>
    </w:p>
    <w:p w14:paraId="5A69E50C" w14:textId="77777777" w:rsidR="003209E7" w:rsidRDefault="002B5A18">
      <w:pPr>
        <w:pStyle w:val="ab"/>
        <w:widowControl/>
        <w:spacing w:after="600" w:line="360" w:lineRule="auto"/>
        <w:ind w:firstLine="709"/>
        <w:jc w:val="both"/>
        <w:rPr>
          <w:i w:val="0"/>
          <w:iCs w:val="0"/>
          <w:color w:val="000000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  <w:u w:color="000000"/>
        </w:rPr>
        <w:t>В пункте «создание поставщика» администратор может добавить ново</w:t>
      </w:r>
      <w:r>
        <w:rPr>
          <w:noProof/>
        </w:rPr>
        <w:drawing>
          <wp:anchor distT="152400" distB="152400" distL="152400" distR="152400" simplePos="0" relativeHeight="251700224" behindDoc="0" locked="0" layoutInCell="1" allowOverlap="1" wp14:anchorId="78C1150D" wp14:editId="2251937A">
            <wp:simplePos x="0" y="0"/>
            <wp:positionH relativeFrom="page">
              <wp:posOffset>1668390</wp:posOffset>
            </wp:positionH>
            <wp:positionV relativeFrom="page">
              <wp:posOffset>720090</wp:posOffset>
            </wp:positionV>
            <wp:extent cx="4579720" cy="3490983"/>
            <wp:effectExtent l="0" t="0" r="0" b="0"/>
            <wp:wrapTopAndBottom distT="152400" distB="152400"/>
            <wp:docPr id="1073741868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9720" cy="349098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701248" behindDoc="0" locked="0" layoutInCell="1" allowOverlap="1" wp14:anchorId="2E937D9F" wp14:editId="6B470F7B">
            <wp:simplePos x="0" y="0"/>
            <wp:positionH relativeFrom="page">
              <wp:posOffset>1668390</wp:posOffset>
            </wp:positionH>
            <wp:positionV relativeFrom="page">
              <wp:posOffset>5896617</wp:posOffset>
            </wp:positionV>
            <wp:extent cx="4499348" cy="3454918"/>
            <wp:effectExtent l="0" t="0" r="0" b="0"/>
            <wp:wrapTopAndBottom distT="152400" distB="152400"/>
            <wp:docPr id="1073741869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9348" cy="34549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i w:val="0"/>
          <w:iCs w:val="0"/>
          <w:color w:val="000000"/>
          <w:sz w:val="28"/>
          <w:szCs w:val="28"/>
          <w:u w:color="000000"/>
        </w:rPr>
        <w:t>го поставщика. Визуальное представление страницы находится на рисунке 45.</w:t>
      </w:r>
    </w:p>
    <w:p w14:paraId="2B84E463" w14:textId="77777777" w:rsidR="003209E7" w:rsidRDefault="002B5A18">
      <w:pPr>
        <w:pStyle w:val="ac"/>
        <w:widowControl/>
        <w:spacing w:before="0" w:line="360" w:lineRule="auto"/>
        <w:jc w:val="center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Рисунок 45 – Добавить юр адрес упаковщика.</w:t>
      </w:r>
    </w:p>
    <w:p w14:paraId="243A7A71" w14:textId="77777777" w:rsidR="003209E7" w:rsidRDefault="002B5A18">
      <w:pPr>
        <w:pStyle w:val="ab"/>
        <w:widowControl/>
        <w:spacing w:after="600" w:line="360" w:lineRule="auto"/>
        <w:ind w:firstLine="709"/>
        <w:jc w:val="both"/>
        <w:rPr>
          <w:i w:val="0"/>
          <w:iCs w:val="0"/>
          <w:color w:val="000000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  <w:u w:color="000000"/>
        </w:rPr>
        <w:t>В пункте «редактировать упаковщика» администратор мо</w:t>
      </w:r>
      <w:r>
        <w:rPr>
          <w:i w:val="0"/>
          <w:iCs w:val="0"/>
          <w:color w:val="000000"/>
          <w:sz w:val="28"/>
          <w:szCs w:val="28"/>
          <w:u w:color="000000"/>
        </w:rPr>
        <w:t>жет редактировать всю информацию поставщика. Визуальное представление страницы находится на рисунке 46.</w:t>
      </w:r>
    </w:p>
    <w:p w14:paraId="7277F7AC" w14:textId="77777777" w:rsidR="003209E7" w:rsidRDefault="002B5A18">
      <w:pPr>
        <w:pStyle w:val="ac"/>
        <w:widowControl/>
        <w:spacing w:before="0" w:line="360" w:lineRule="auto"/>
        <w:jc w:val="center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Рисунок 46 – Редактировать юридический адрес упаковщика.</w:t>
      </w:r>
    </w:p>
    <w:p w14:paraId="7F656B48" w14:textId="77777777" w:rsidR="003209E7" w:rsidRDefault="002B5A18">
      <w:pPr>
        <w:pStyle w:val="ab"/>
        <w:widowControl/>
        <w:spacing w:after="600" w:line="360" w:lineRule="auto"/>
        <w:ind w:firstLine="709"/>
        <w:jc w:val="both"/>
        <w:rPr>
          <w:i w:val="0"/>
          <w:iCs w:val="0"/>
          <w:color w:val="000000"/>
          <w:sz w:val="28"/>
          <w:szCs w:val="28"/>
          <w:u w:color="000000"/>
        </w:rPr>
      </w:pPr>
      <w:r>
        <w:rPr>
          <w:noProof/>
        </w:rPr>
        <w:drawing>
          <wp:anchor distT="152400" distB="152400" distL="152400" distR="152400" simplePos="0" relativeHeight="251702272" behindDoc="0" locked="0" layoutInCell="1" allowOverlap="1" wp14:anchorId="2029CFE8" wp14:editId="7F19B23F">
            <wp:simplePos x="0" y="0"/>
            <wp:positionH relativeFrom="page">
              <wp:posOffset>1491062</wp:posOffset>
            </wp:positionH>
            <wp:positionV relativeFrom="page">
              <wp:posOffset>1865869</wp:posOffset>
            </wp:positionV>
            <wp:extent cx="4934376" cy="3816728"/>
            <wp:effectExtent l="0" t="0" r="0" b="0"/>
            <wp:wrapTopAndBottom distT="152400" distB="152400"/>
            <wp:docPr id="1073741870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376" cy="38167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i w:val="0"/>
          <w:iCs w:val="0"/>
          <w:color w:val="000000"/>
          <w:sz w:val="28"/>
          <w:szCs w:val="28"/>
          <w:u w:color="000000"/>
        </w:rPr>
        <w:t>В пункте «страна» администратор просматривать список всех стран, которые есть в системе, а так</w:t>
      </w:r>
      <w:r>
        <w:rPr>
          <w:i w:val="0"/>
          <w:iCs w:val="0"/>
          <w:color w:val="000000"/>
          <w:sz w:val="28"/>
          <w:szCs w:val="28"/>
          <w:u w:color="000000"/>
        </w:rPr>
        <w:t xml:space="preserve"> же осуществлять удаление, редактирование, добавление стран. Визуальное представление страницы находится на рисунке 47.</w:t>
      </w:r>
    </w:p>
    <w:p w14:paraId="70D19546" w14:textId="77777777" w:rsidR="003209E7" w:rsidRDefault="002B5A18">
      <w:pPr>
        <w:pStyle w:val="ac"/>
        <w:widowControl/>
        <w:spacing w:before="0" w:line="360" w:lineRule="auto"/>
        <w:jc w:val="center"/>
      </w:pPr>
      <w:r>
        <w:rPr>
          <w:rFonts w:ascii="Arial Unicode MS" w:hAnsi="Arial Unicode MS"/>
          <w:b w:val="0"/>
          <w:bCs w:val="0"/>
          <w:spacing w:val="0"/>
          <w:kern w:val="0"/>
        </w:rPr>
        <w:br w:type="page"/>
      </w:r>
    </w:p>
    <w:p w14:paraId="3358A2D4" w14:textId="77777777" w:rsidR="003209E7" w:rsidRDefault="002B5A18">
      <w:pPr>
        <w:pStyle w:val="ac"/>
        <w:widowControl/>
        <w:spacing w:before="0" w:line="360" w:lineRule="auto"/>
        <w:jc w:val="center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Рисунок 47 – Список стран.</w:t>
      </w:r>
    </w:p>
    <w:p w14:paraId="6A6B775B" w14:textId="77777777" w:rsidR="003209E7" w:rsidRDefault="002B5A18">
      <w:pPr>
        <w:pStyle w:val="ab"/>
        <w:widowControl/>
        <w:spacing w:after="600" w:line="360" w:lineRule="auto"/>
        <w:ind w:firstLine="709"/>
        <w:jc w:val="both"/>
        <w:rPr>
          <w:i w:val="0"/>
          <w:iCs w:val="0"/>
          <w:color w:val="000000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  <w:u w:color="000000"/>
        </w:rPr>
        <w:t>В пункте «добавление страны» администратор может добавить новую стр</w:t>
      </w:r>
      <w:r>
        <w:rPr>
          <w:noProof/>
        </w:rPr>
        <w:drawing>
          <wp:anchor distT="152400" distB="152400" distL="152400" distR="152400" simplePos="0" relativeHeight="251703296" behindDoc="0" locked="0" layoutInCell="1" allowOverlap="1" wp14:anchorId="17D81938" wp14:editId="584C3669">
            <wp:simplePos x="0" y="0"/>
            <wp:positionH relativeFrom="page">
              <wp:posOffset>1694602</wp:posOffset>
            </wp:positionH>
            <wp:positionV relativeFrom="page">
              <wp:posOffset>838495</wp:posOffset>
            </wp:positionV>
            <wp:extent cx="4527295" cy="3468380"/>
            <wp:effectExtent l="0" t="0" r="0" b="0"/>
            <wp:wrapTopAndBottom distT="152400" distB="152400"/>
            <wp:docPr id="1073741872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7295" cy="34683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i w:val="0"/>
          <w:iCs w:val="0"/>
          <w:color w:val="000000"/>
          <w:sz w:val="28"/>
          <w:szCs w:val="28"/>
          <w:u w:color="000000"/>
        </w:rPr>
        <w:t>ану.</w:t>
      </w:r>
      <w:r>
        <w:rPr>
          <w:i w:val="0"/>
          <w:iCs w:val="0"/>
          <w:noProof/>
          <w:color w:val="000000"/>
          <w:sz w:val="28"/>
          <w:szCs w:val="28"/>
          <w:u w:color="000000"/>
        </w:rPr>
        <w:drawing>
          <wp:anchor distT="152400" distB="152400" distL="152400" distR="152400" simplePos="0" relativeHeight="251704320" behindDoc="0" locked="0" layoutInCell="1" allowOverlap="1" wp14:anchorId="7ED03567" wp14:editId="149DB9C4">
            <wp:simplePos x="0" y="0"/>
            <wp:positionH relativeFrom="margin">
              <wp:posOffset>883150</wp:posOffset>
            </wp:positionH>
            <wp:positionV relativeFrom="line">
              <wp:posOffset>673743</wp:posOffset>
            </wp:positionV>
            <wp:extent cx="4698421" cy="3606102"/>
            <wp:effectExtent l="0" t="0" r="0" b="0"/>
            <wp:wrapTopAndBottom distT="152400" distB="152400"/>
            <wp:docPr id="1073741871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8421" cy="36061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i w:val="0"/>
          <w:iCs w:val="0"/>
          <w:color w:val="000000"/>
          <w:sz w:val="28"/>
          <w:szCs w:val="28"/>
          <w:u w:color="000000"/>
        </w:rPr>
        <w:t xml:space="preserve"> </w:t>
      </w:r>
      <w:r>
        <w:rPr>
          <w:i w:val="0"/>
          <w:iCs w:val="0"/>
          <w:color w:val="000000"/>
          <w:sz w:val="28"/>
          <w:szCs w:val="28"/>
          <w:u w:color="000000"/>
        </w:rPr>
        <w:t>Визуальное представление страницы находится на рисунке 48.</w:t>
      </w:r>
    </w:p>
    <w:p w14:paraId="37CEBDD1" w14:textId="77777777" w:rsidR="003209E7" w:rsidRDefault="002B5A18">
      <w:pPr>
        <w:pStyle w:val="ac"/>
        <w:widowControl/>
        <w:spacing w:before="0" w:line="360" w:lineRule="auto"/>
        <w:jc w:val="center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Рисунок 48 – Добавить страну.</w:t>
      </w:r>
    </w:p>
    <w:p w14:paraId="1154DA03" w14:textId="77777777" w:rsidR="003209E7" w:rsidRDefault="002B5A18">
      <w:pPr>
        <w:pStyle w:val="ab"/>
        <w:widowControl/>
        <w:spacing w:after="600" w:line="360" w:lineRule="auto"/>
        <w:ind w:firstLine="709"/>
        <w:jc w:val="both"/>
        <w:rPr>
          <w:i w:val="0"/>
          <w:iCs w:val="0"/>
          <w:color w:val="000000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  <w:u w:color="000000"/>
        </w:rPr>
        <w:t>В пункте «город» администратор просматривать список всех городов, которые есть в системе, а так же осуществлять удаление, редактирование, добавление города. Визуальное</w:t>
      </w:r>
      <w:r>
        <w:rPr>
          <w:i w:val="0"/>
          <w:iCs w:val="0"/>
          <w:color w:val="000000"/>
          <w:sz w:val="28"/>
          <w:szCs w:val="28"/>
          <w:u w:color="000000"/>
        </w:rPr>
        <w:t xml:space="preserve"> представление страницы наход</w:t>
      </w:r>
      <w:r>
        <w:rPr>
          <w:noProof/>
        </w:rPr>
        <w:drawing>
          <wp:anchor distT="152400" distB="152400" distL="152400" distR="152400" simplePos="0" relativeHeight="251705344" behindDoc="0" locked="0" layoutInCell="1" allowOverlap="1" wp14:anchorId="01EC45BC" wp14:editId="603BF33E">
            <wp:simplePos x="0" y="0"/>
            <wp:positionH relativeFrom="page">
              <wp:posOffset>1902570</wp:posOffset>
            </wp:positionH>
            <wp:positionV relativeFrom="page">
              <wp:posOffset>1771121</wp:posOffset>
            </wp:positionV>
            <wp:extent cx="4111360" cy="3141017"/>
            <wp:effectExtent l="0" t="0" r="0" b="0"/>
            <wp:wrapTopAndBottom distT="152400" distB="152400"/>
            <wp:docPr id="1073741874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1360" cy="31410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i w:val="0"/>
          <w:iCs w:val="0"/>
          <w:color w:val="000000"/>
          <w:sz w:val="28"/>
          <w:szCs w:val="28"/>
          <w:u w:color="000000"/>
        </w:rPr>
        <w:t>ится на рисунке 49.</w:t>
      </w:r>
    </w:p>
    <w:p w14:paraId="7F3C6BD2" w14:textId="77777777" w:rsidR="003209E7" w:rsidRDefault="002B5A18">
      <w:pPr>
        <w:pStyle w:val="ac"/>
        <w:widowControl/>
        <w:spacing w:before="0" w:line="360" w:lineRule="auto"/>
        <w:jc w:val="center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Рисунок 49 – Список городов.</w:t>
      </w:r>
    </w:p>
    <w:p w14:paraId="4C01431C" w14:textId="77777777" w:rsidR="003209E7" w:rsidRDefault="002B5A18">
      <w:pPr>
        <w:pStyle w:val="ab"/>
        <w:widowControl/>
        <w:spacing w:after="600" w:line="360" w:lineRule="auto"/>
        <w:ind w:firstLine="709"/>
        <w:jc w:val="both"/>
        <w:rPr>
          <w:i w:val="0"/>
          <w:iCs w:val="0"/>
          <w:color w:val="000000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  <w:u w:color="000000"/>
        </w:rPr>
        <w:t>В пункте «город» администратор может добавить новый город. Визуальное представление страницы находится на рисунке 50.</w:t>
      </w:r>
      <w:r>
        <w:rPr>
          <w:i w:val="0"/>
          <w:iCs w:val="0"/>
          <w:noProof/>
          <w:color w:val="000000"/>
          <w:sz w:val="28"/>
          <w:szCs w:val="28"/>
          <w:u w:color="000000"/>
        </w:rPr>
        <w:drawing>
          <wp:anchor distT="152400" distB="152400" distL="152400" distR="152400" simplePos="0" relativeHeight="251706368" behindDoc="0" locked="0" layoutInCell="1" allowOverlap="1" wp14:anchorId="76EF8955" wp14:editId="5E7483BA">
            <wp:simplePos x="0" y="0"/>
            <wp:positionH relativeFrom="margin">
              <wp:posOffset>1176220</wp:posOffset>
            </wp:positionH>
            <wp:positionV relativeFrom="line">
              <wp:posOffset>222274</wp:posOffset>
            </wp:positionV>
            <wp:extent cx="4093348" cy="3097415"/>
            <wp:effectExtent l="0" t="0" r="0" b="0"/>
            <wp:wrapTopAndBottom distT="152400" distB="152400"/>
            <wp:docPr id="1073741873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348" cy="30974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77871B2" w14:textId="77777777" w:rsidR="003209E7" w:rsidRDefault="002B5A18">
      <w:pPr>
        <w:pStyle w:val="ac"/>
        <w:widowControl/>
        <w:spacing w:before="0" w:line="360" w:lineRule="auto"/>
        <w:jc w:val="center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Рисунок 50 – Добавить город.</w:t>
      </w:r>
    </w:p>
    <w:p w14:paraId="12AEA26B" w14:textId="77777777" w:rsidR="003209E7" w:rsidRDefault="002B5A18">
      <w:pPr>
        <w:pStyle w:val="ab"/>
        <w:widowControl/>
        <w:spacing w:after="600" w:line="360" w:lineRule="auto"/>
        <w:ind w:firstLine="709"/>
        <w:jc w:val="both"/>
        <w:rPr>
          <w:i w:val="0"/>
          <w:iCs w:val="0"/>
          <w:color w:val="000000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  <w:u w:color="000000"/>
        </w:rPr>
        <w:t>В пункте «улица» администрато</w:t>
      </w:r>
      <w:r>
        <w:rPr>
          <w:i w:val="0"/>
          <w:iCs w:val="0"/>
          <w:color w:val="000000"/>
          <w:sz w:val="28"/>
          <w:szCs w:val="28"/>
          <w:u w:color="000000"/>
        </w:rPr>
        <w:t>р просматривать список всех улиц, которые есть в системе, а так же осуществлять удаление, редактирование, добавление улицы. Визуальное представление страницы наход</w:t>
      </w:r>
      <w:r>
        <w:rPr>
          <w:noProof/>
        </w:rPr>
        <w:drawing>
          <wp:anchor distT="152400" distB="152400" distL="152400" distR="152400" simplePos="0" relativeHeight="251707392" behindDoc="0" locked="0" layoutInCell="1" allowOverlap="1" wp14:anchorId="36EE6E88" wp14:editId="741329D3">
            <wp:simplePos x="0" y="0"/>
            <wp:positionH relativeFrom="page">
              <wp:posOffset>2041611</wp:posOffset>
            </wp:positionH>
            <wp:positionV relativeFrom="page">
              <wp:posOffset>1884662</wp:posOffset>
            </wp:positionV>
            <wp:extent cx="3833278" cy="2919753"/>
            <wp:effectExtent l="0" t="0" r="0" b="0"/>
            <wp:wrapTopAndBottom distT="152400" distB="152400"/>
            <wp:docPr id="1073741876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6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3278" cy="29197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i w:val="0"/>
          <w:iCs w:val="0"/>
          <w:color w:val="000000"/>
          <w:sz w:val="28"/>
          <w:szCs w:val="28"/>
          <w:u w:color="000000"/>
        </w:rPr>
        <w:t>ится на рисунке 51.</w:t>
      </w:r>
    </w:p>
    <w:p w14:paraId="509993CC" w14:textId="77777777" w:rsidR="003209E7" w:rsidRDefault="002B5A18">
      <w:pPr>
        <w:pStyle w:val="ac"/>
        <w:widowControl/>
        <w:spacing w:before="0" w:line="360" w:lineRule="auto"/>
        <w:jc w:val="center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Рисунок 51 – Список улиц.</w:t>
      </w:r>
    </w:p>
    <w:p w14:paraId="2EC7EA67" w14:textId="77777777" w:rsidR="003209E7" w:rsidRDefault="002B5A18">
      <w:pPr>
        <w:pStyle w:val="ab"/>
        <w:widowControl/>
        <w:spacing w:after="600" w:line="360" w:lineRule="auto"/>
        <w:ind w:firstLine="709"/>
        <w:jc w:val="both"/>
        <w:rPr>
          <w:i w:val="0"/>
          <w:iCs w:val="0"/>
          <w:color w:val="000000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  <w:u w:color="000000"/>
        </w:rPr>
        <w:t>В пункте «улиц» администратор может добавить н</w:t>
      </w:r>
      <w:r>
        <w:rPr>
          <w:i w:val="0"/>
          <w:iCs w:val="0"/>
          <w:color w:val="000000"/>
          <w:sz w:val="28"/>
          <w:szCs w:val="28"/>
          <w:u w:color="000000"/>
        </w:rPr>
        <w:t>овую улицу. Визуальное</w:t>
      </w:r>
      <w:r>
        <w:rPr>
          <w:i w:val="0"/>
          <w:iCs w:val="0"/>
          <w:noProof/>
          <w:color w:val="000000"/>
          <w:sz w:val="28"/>
          <w:szCs w:val="28"/>
          <w:u w:color="000000"/>
        </w:rPr>
        <w:drawing>
          <wp:anchor distT="152400" distB="152400" distL="152400" distR="152400" simplePos="0" relativeHeight="251708416" behindDoc="0" locked="0" layoutInCell="1" allowOverlap="1" wp14:anchorId="1E387C5D" wp14:editId="7807C73C">
            <wp:simplePos x="0" y="0"/>
            <wp:positionH relativeFrom="margin">
              <wp:posOffset>1214077</wp:posOffset>
            </wp:positionH>
            <wp:positionV relativeFrom="line">
              <wp:posOffset>524023</wp:posOffset>
            </wp:positionV>
            <wp:extent cx="4110043" cy="3121231"/>
            <wp:effectExtent l="0" t="0" r="0" b="0"/>
            <wp:wrapTopAndBottom distT="152400" distB="152400"/>
            <wp:docPr id="1073741875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5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0043" cy="31212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i w:val="0"/>
          <w:iCs w:val="0"/>
          <w:color w:val="000000"/>
          <w:sz w:val="28"/>
          <w:szCs w:val="28"/>
          <w:u w:color="000000"/>
        </w:rPr>
        <w:t xml:space="preserve"> представление страницы находится на рисунке 52.</w:t>
      </w:r>
    </w:p>
    <w:p w14:paraId="46783D78" w14:textId="77777777" w:rsidR="003209E7" w:rsidRDefault="002B5A18">
      <w:pPr>
        <w:pStyle w:val="ac"/>
        <w:widowControl/>
        <w:spacing w:before="0" w:line="360" w:lineRule="auto"/>
        <w:jc w:val="center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Рисунок 52 – Добавить город.</w:t>
      </w:r>
    </w:p>
    <w:p w14:paraId="0DDB0C73" w14:textId="77777777" w:rsidR="003209E7" w:rsidRDefault="002B5A18">
      <w:pPr>
        <w:pStyle w:val="ab"/>
        <w:widowControl/>
        <w:spacing w:after="600" w:line="360" w:lineRule="auto"/>
        <w:ind w:firstLine="709"/>
        <w:jc w:val="both"/>
      </w:pPr>
      <w:r>
        <w:rPr>
          <w:rFonts w:ascii="Arial Unicode MS" w:hAnsi="Arial Unicode MS"/>
          <w:i w:val="0"/>
          <w:iCs w:val="0"/>
          <w:color w:val="000000"/>
          <w:sz w:val="28"/>
          <w:szCs w:val="28"/>
          <w:u w:color="000000"/>
        </w:rPr>
        <w:br w:type="page"/>
      </w:r>
    </w:p>
    <w:p w14:paraId="277941D0" w14:textId="77777777" w:rsidR="003209E7" w:rsidRDefault="002B5A18">
      <w:pPr>
        <w:pStyle w:val="11"/>
        <w:ind w:left="155" w:right="0" w:hanging="155"/>
        <w:rPr>
          <w:i/>
          <w:iCs/>
          <w:smallCaps w:val="0"/>
          <w:spacing w:val="0"/>
        </w:rPr>
      </w:pPr>
      <w:bookmarkStart w:id="62" w:name="_Toc14"/>
      <w:r>
        <w:rPr>
          <w:i/>
          <w:iCs/>
          <w:smallCaps w:val="0"/>
          <w:spacing w:val="0"/>
        </w:rPr>
        <w:t>ЗАКЛЮЧЕНИЕ</w:t>
      </w:r>
      <w:bookmarkEnd w:id="62"/>
    </w:p>
    <w:p w14:paraId="71DE9E94" w14:textId="77777777" w:rsidR="003209E7" w:rsidRDefault="002B5A18">
      <w:pPr>
        <w:pStyle w:val="ab"/>
        <w:widowControl/>
        <w:spacing w:after="0" w:line="360" w:lineRule="auto"/>
        <w:ind w:firstLine="709"/>
        <w:jc w:val="both"/>
        <w:rPr>
          <w:i w:val="0"/>
          <w:iCs w:val="0"/>
          <w:color w:val="000000"/>
          <w:sz w:val="28"/>
          <w:szCs w:val="28"/>
          <w:u w:color="000000"/>
        </w:rPr>
      </w:pPr>
      <w:r>
        <w:rPr>
          <w:i w:val="0"/>
          <w:iCs w:val="0"/>
          <w:color w:val="000000"/>
          <w:sz w:val="28"/>
          <w:szCs w:val="28"/>
          <w:u w:color="000000"/>
        </w:rPr>
        <w:t xml:space="preserve">Данная курсовая работа даёт возможность глубже изучить пройденный материал, позволяет закрепить навыки решения поставленных задач и научиться </w:t>
      </w:r>
      <w:r>
        <w:rPr>
          <w:i w:val="0"/>
          <w:iCs w:val="0"/>
          <w:color w:val="000000"/>
          <w:sz w:val="28"/>
          <w:szCs w:val="28"/>
          <w:u w:color="000000"/>
        </w:rPr>
        <w:t>поиску необходимой для этого информации, а также помогла освоить на практике все теоретические знания.</w:t>
      </w:r>
    </w:p>
    <w:p w14:paraId="047681B0" w14:textId="77777777" w:rsidR="003209E7" w:rsidRDefault="002B5A18">
      <w:pPr>
        <w:widowControl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данной курсовой работе, была спроектирована и разработана автоматизированная информационная система «Учет движения препаратов в аптеки», а также спроек</w:t>
      </w:r>
      <w:r>
        <w:rPr>
          <w:sz w:val="28"/>
          <w:szCs w:val="28"/>
        </w:rPr>
        <w:t>тирована и разработана база данных. В данной курсовой работе были разобраны следующие темы:</w:t>
      </w:r>
    </w:p>
    <w:p w14:paraId="515A0265" w14:textId="77777777" w:rsidR="003209E7" w:rsidRDefault="002B5A18">
      <w:pPr>
        <w:pStyle w:val="ac"/>
        <w:widowControl/>
        <w:numPr>
          <w:ilvl w:val="0"/>
          <w:numId w:val="37"/>
        </w:numPr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цель данной курсовой работы;</w:t>
      </w:r>
    </w:p>
    <w:p w14:paraId="051AC525" w14:textId="77777777" w:rsidR="003209E7" w:rsidRDefault="002B5A18">
      <w:pPr>
        <w:pStyle w:val="ac"/>
        <w:widowControl/>
        <w:numPr>
          <w:ilvl w:val="0"/>
          <w:numId w:val="37"/>
        </w:numPr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актуальность данной темы;</w:t>
      </w:r>
    </w:p>
    <w:p w14:paraId="6F09D7DB" w14:textId="77777777" w:rsidR="003209E7" w:rsidRDefault="002B5A18">
      <w:pPr>
        <w:pStyle w:val="ac"/>
        <w:widowControl/>
        <w:numPr>
          <w:ilvl w:val="0"/>
          <w:numId w:val="37"/>
        </w:numPr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объект исследования;</w:t>
      </w:r>
    </w:p>
    <w:p w14:paraId="67AAEE55" w14:textId="77777777" w:rsidR="003209E7" w:rsidRDefault="002B5A18">
      <w:pPr>
        <w:pStyle w:val="ac"/>
        <w:widowControl/>
        <w:numPr>
          <w:ilvl w:val="0"/>
          <w:numId w:val="37"/>
        </w:numPr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предмет исследования;</w:t>
      </w:r>
    </w:p>
    <w:p w14:paraId="238623CC" w14:textId="77777777" w:rsidR="003209E7" w:rsidRDefault="002B5A18">
      <w:pPr>
        <w:pStyle w:val="ac"/>
        <w:widowControl/>
        <w:numPr>
          <w:ilvl w:val="0"/>
          <w:numId w:val="37"/>
        </w:numPr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методы исследования;</w:t>
      </w:r>
    </w:p>
    <w:p w14:paraId="6C1818AE" w14:textId="77777777" w:rsidR="003209E7" w:rsidRDefault="002B5A18">
      <w:pPr>
        <w:pStyle w:val="ac"/>
        <w:widowControl/>
        <w:numPr>
          <w:ilvl w:val="0"/>
          <w:numId w:val="37"/>
        </w:numPr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задачи проектирования и разработки;</w:t>
      </w:r>
    </w:p>
    <w:p w14:paraId="7377C7AA" w14:textId="77777777" w:rsidR="003209E7" w:rsidRDefault="002B5A18">
      <w:pPr>
        <w:pStyle w:val="ac"/>
        <w:widowControl/>
        <w:numPr>
          <w:ilvl w:val="0"/>
          <w:numId w:val="37"/>
        </w:numPr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спроектированы и разработаны диаграммы программная и техническая архитектура предприятия;</w:t>
      </w:r>
    </w:p>
    <w:p w14:paraId="5533B9B8" w14:textId="77777777" w:rsidR="003209E7" w:rsidRDefault="002B5A18">
      <w:pPr>
        <w:pStyle w:val="ac"/>
        <w:widowControl/>
        <w:numPr>
          <w:ilvl w:val="0"/>
          <w:numId w:val="37"/>
        </w:numPr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выявлены проектные решения по программному обеспечению, выявление их достоинств и недостатков, обоснование выбора данного информационного обеспечения для данной инфор</w:t>
      </w:r>
      <w:r>
        <w:rPr>
          <w:b w:val="0"/>
          <w:bCs w:val="0"/>
          <w:spacing w:val="0"/>
          <w:kern w:val="0"/>
        </w:rPr>
        <w:t>мационной системы;</w:t>
      </w:r>
    </w:p>
    <w:p w14:paraId="3C68B683" w14:textId="77777777" w:rsidR="003209E7" w:rsidRDefault="002B5A18">
      <w:pPr>
        <w:pStyle w:val="ac"/>
        <w:widowControl/>
        <w:numPr>
          <w:ilvl w:val="0"/>
          <w:numId w:val="37"/>
        </w:numPr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спроектирована и разработана диаграмм дерева функций, описание каждой из функций;</w:t>
      </w:r>
    </w:p>
    <w:p w14:paraId="182EA44C" w14:textId="77777777" w:rsidR="003209E7" w:rsidRDefault="002B5A18">
      <w:pPr>
        <w:pStyle w:val="ac"/>
        <w:widowControl/>
        <w:numPr>
          <w:ilvl w:val="0"/>
          <w:numId w:val="37"/>
        </w:numPr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спроектирована и разработана диаграмма сценария диалогов, описание каждого диалога на каждом окне;</w:t>
      </w:r>
    </w:p>
    <w:p w14:paraId="5061AFE1" w14:textId="77777777" w:rsidR="003209E7" w:rsidRDefault="002B5A18">
      <w:pPr>
        <w:pStyle w:val="ac"/>
        <w:widowControl/>
        <w:numPr>
          <w:ilvl w:val="0"/>
          <w:numId w:val="37"/>
        </w:numPr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характеристика базы данных. Характеристика спроектирован</w:t>
      </w:r>
      <w:r>
        <w:rPr>
          <w:b w:val="0"/>
          <w:bCs w:val="0"/>
          <w:spacing w:val="0"/>
          <w:kern w:val="0"/>
        </w:rPr>
        <w:t xml:space="preserve">ных таблиц, первичных, внешних и уникальных ключей. Характеристика типов данных столбцов. Проектирование и разработка </w:t>
      </w:r>
      <w:r>
        <w:rPr>
          <w:b w:val="0"/>
          <w:bCs w:val="0"/>
          <w:spacing w:val="0"/>
          <w:kern w:val="0"/>
          <w:lang w:val="en-US"/>
        </w:rPr>
        <w:t xml:space="preserve">ER </w:t>
      </w:r>
      <w:r>
        <w:rPr>
          <w:b w:val="0"/>
          <w:bCs w:val="0"/>
          <w:spacing w:val="0"/>
          <w:kern w:val="0"/>
        </w:rPr>
        <w:t>диаграммы;</w:t>
      </w:r>
    </w:p>
    <w:p w14:paraId="4EA53463" w14:textId="77777777" w:rsidR="003209E7" w:rsidRDefault="002B5A18">
      <w:pPr>
        <w:pStyle w:val="ac"/>
        <w:widowControl/>
        <w:numPr>
          <w:ilvl w:val="0"/>
          <w:numId w:val="37"/>
        </w:numPr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спроектирована и разработана блок-схема авторизации;</w:t>
      </w:r>
    </w:p>
    <w:p w14:paraId="32D79827" w14:textId="77777777" w:rsidR="003209E7" w:rsidRDefault="002B5A18">
      <w:pPr>
        <w:pStyle w:val="ac"/>
        <w:widowControl/>
        <w:numPr>
          <w:ilvl w:val="0"/>
          <w:numId w:val="37"/>
        </w:numPr>
        <w:spacing w:before="0" w:after="0" w:line="360" w:lineRule="auto"/>
        <w:rPr>
          <w:b w:val="0"/>
          <w:bCs w:val="0"/>
          <w:spacing w:val="0"/>
          <w:kern w:val="0"/>
        </w:rPr>
      </w:pPr>
      <w:r>
        <w:rPr>
          <w:b w:val="0"/>
          <w:bCs w:val="0"/>
          <w:spacing w:val="0"/>
          <w:kern w:val="0"/>
        </w:rPr>
        <w:t>описание все информационной системы, а именно окна авторизации, админис</w:t>
      </w:r>
      <w:r>
        <w:rPr>
          <w:b w:val="0"/>
          <w:bCs w:val="0"/>
          <w:spacing w:val="0"/>
          <w:kern w:val="0"/>
        </w:rPr>
        <w:t>тратора, клиента и директора.</w:t>
      </w:r>
    </w:p>
    <w:p w14:paraId="13F4D003" w14:textId="77777777" w:rsidR="003209E7" w:rsidRDefault="002B5A18">
      <w:pPr>
        <w:widowControl/>
        <w:tabs>
          <w:tab w:val="left" w:pos="1134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ходе работы над курсовой работой были выявлены наилучшие варианты для проектирования базы данных и информационной системы. </w:t>
      </w:r>
    </w:p>
    <w:p w14:paraId="31DCAD47" w14:textId="77777777" w:rsidR="003209E7" w:rsidRDefault="002B5A18">
      <w:pPr>
        <w:widowControl/>
        <w:tabs>
          <w:tab w:val="left" w:pos="1134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процессе изучения предприятия были изучены лучшие варианты для взаимодействия с клиентами и сотруд</w:t>
      </w:r>
      <w:r>
        <w:rPr>
          <w:sz w:val="28"/>
          <w:szCs w:val="28"/>
        </w:rPr>
        <w:t>никами, для работы над проектом.</w:t>
      </w:r>
    </w:p>
    <w:p w14:paraId="79F03A61" w14:textId="77777777" w:rsidR="003209E7" w:rsidRDefault="002B5A18">
      <w:pPr>
        <w:widowControl/>
        <w:tabs>
          <w:tab w:val="left" w:pos="1134"/>
        </w:tabs>
        <w:spacing w:line="360" w:lineRule="auto"/>
        <w:ind w:firstLine="709"/>
        <w:jc w:val="both"/>
      </w:pPr>
      <w:r>
        <w:rPr>
          <w:sz w:val="28"/>
          <w:szCs w:val="28"/>
        </w:rPr>
        <w:t>Автоматизированная информационная система «</w:t>
      </w:r>
      <w:r>
        <w:rPr>
          <w:sz w:val="28"/>
          <w:szCs w:val="28"/>
        </w:rPr>
        <w:t>Учет движения препаратов в аптеки</w:t>
      </w:r>
      <w:r>
        <w:rPr>
          <w:sz w:val="28"/>
          <w:szCs w:val="28"/>
        </w:rPr>
        <w:t>» является не конечным продуктом и будет дорабатываться в дальнейшем.</w:t>
      </w:r>
      <w:r>
        <w:rPr>
          <w:rFonts w:ascii="Arial Unicode MS" w:hAnsi="Arial Unicode MS"/>
          <w:sz w:val="28"/>
          <w:szCs w:val="28"/>
        </w:rPr>
        <w:br w:type="page"/>
      </w:r>
    </w:p>
    <w:p w14:paraId="0FFCA748" w14:textId="77777777" w:rsidR="003209E7" w:rsidRDefault="002B5A18">
      <w:pPr>
        <w:pStyle w:val="11"/>
        <w:widowControl/>
        <w:spacing w:line="360" w:lineRule="auto"/>
        <w:ind w:left="0" w:right="0" w:firstLine="709"/>
        <w:rPr>
          <w:caps/>
          <w:spacing w:val="0"/>
          <w:u w:color="000000"/>
          <w:shd w:val="clear" w:color="auto" w:fill="FFFFFF"/>
        </w:rPr>
      </w:pPr>
      <w:bookmarkStart w:id="63" w:name="_Toc15"/>
      <w:r>
        <w:rPr>
          <w:caps/>
          <w:spacing w:val="0"/>
          <w:u w:color="000000"/>
          <w:shd w:val="clear" w:color="auto" w:fill="FFFFFF"/>
        </w:rPr>
        <w:t>СПИСОК ИСПОЛЬЗОВАННЫХ ИСТОЧНИКОВ</w:t>
      </w:r>
      <w:bookmarkEnd w:id="63"/>
    </w:p>
    <w:p w14:paraId="6AAA3B5D" w14:textId="77777777" w:rsidR="003209E7" w:rsidRDefault="002B5A18">
      <w:pPr>
        <w:pStyle w:val="11"/>
        <w:widowControl/>
        <w:spacing w:line="360" w:lineRule="auto"/>
        <w:ind w:left="0" w:right="0" w:firstLine="709"/>
      </w:pPr>
      <w:bookmarkStart w:id="64" w:name="_Toc16"/>
      <w:r>
        <w:rPr>
          <w:caps/>
          <w:spacing w:val="0"/>
          <w:u w:color="000000"/>
          <w:shd w:val="clear" w:color="auto" w:fill="FFFFFF"/>
        </w:rPr>
        <w:t>ПРИЛОЖЕНИЯ</w:t>
      </w:r>
      <w:bookmarkEnd w:id="64"/>
    </w:p>
    <w:sectPr w:rsidR="003209E7">
      <w:headerReference w:type="default" r:id="rId51"/>
      <w:footerReference w:type="default" r:id="rId52"/>
      <w:pgSz w:w="11900" w:h="16840"/>
      <w:pgMar w:top="1134" w:right="567" w:bottom="1134" w:left="1134" w:header="708" w:footer="708" w:gutter="0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8" w:author="Светлана Владимировна Тотмянина" w:date="2022-10-14T14:46:00Z" w:initials="">
    <w:p w14:paraId="77BBC3A8" w14:textId="77777777" w:rsidR="003209E7" w:rsidRDefault="003209E7">
      <w:pPr>
        <w:pStyle w:val="aa"/>
      </w:pPr>
    </w:p>
    <w:p w14:paraId="794DF0AD" w14:textId="77777777" w:rsidR="003209E7" w:rsidRDefault="002B5A18">
      <w:pPr>
        <w:pStyle w:val="aa"/>
      </w:pPr>
      <w:r>
        <w:rPr>
          <w:rFonts w:eastAsia="Arial Unicode MS" w:cs="Arial Unicode MS"/>
        </w:rPr>
        <w:t>Исправить изображение и подпись</w:t>
      </w:r>
    </w:p>
  </w:comment>
  <w:comment w:id="16" w:author="Егор Гапеев" w:date="2022-10-14T20:12:00Z" w:initials="">
    <w:p w14:paraId="3E170560" w14:textId="77777777" w:rsidR="003209E7" w:rsidRDefault="003209E7">
      <w:pPr>
        <w:pStyle w:val="aa"/>
      </w:pPr>
    </w:p>
    <w:p w14:paraId="1435F657" w14:textId="77777777" w:rsidR="003209E7" w:rsidRDefault="002B5A18">
      <w:pPr>
        <w:pStyle w:val="aa"/>
      </w:pPr>
      <w:r>
        <w:rPr>
          <w:rFonts w:eastAsia="Arial Unicode MS" w:cs="Arial Unicode MS"/>
        </w:rPr>
        <w:t>Тут вставлять скрины приложения</w:t>
      </w:r>
    </w:p>
    <w:p w14:paraId="75381F80" w14:textId="77777777" w:rsidR="003209E7" w:rsidRDefault="003209E7">
      <w:pPr>
        <w:pStyle w:val="aa"/>
      </w:pPr>
    </w:p>
  </w:comment>
  <w:comment w:id="29" w:author="Егор Гапеев" w:date="2022-10-17T09:24:00Z" w:initials="">
    <w:p w14:paraId="051D5EAD" w14:textId="77777777" w:rsidR="003209E7" w:rsidRDefault="003209E7">
      <w:pPr>
        <w:pStyle w:val="aa"/>
      </w:pPr>
    </w:p>
    <w:p w14:paraId="52C5B8FC" w14:textId="77777777" w:rsidR="003209E7" w:rsidRDefault="002B5A18">
      <w:pPr>
        <w:pStyle w:val="aa"/>
      </w:pPr>
      <w:r>
        <w:rPr>
          <w:rFonts w:eastAsia="Arial Unicode MS" w:cs="Arial Unicode MS"/>
        </w:rPr>
        <w:t xml:space="preserve">Тут изменить номер </w:t>
      </w:r>
      <w:r>
        <w:rPr>
          <w:rFonts w:eastAsia="Arial Unicode MS" w:cs="Arial Unicode MS"/>
        </w:rPr>
        <w:t xml:space="preserve">+ </w:t>
      </w:r>
      <w:r>
        <w:rPr>
          <w:rFonts w:eastAsia="Arial Unicode MS" w:cs="Arial Unicode MS"/>
        </w:rPr>
        <w:t>картинка</w:t>
      </w:r>
    </w:p>
    <w:p w14:paraId="065686D9" w14:textId="77777777" w:rsidR="003209E7" w:rsidRDefault="003209E7">
      <w:pPr>
        <w:pStyle w:val="aa"/>
      </w:pPr>
    </w:p>
  </w:comment>
  <w:comment w:id="32" w:author="Егор Гапеев" w:date="2022-10-17T14:33:00Z" w:initials="">
    <w:p w14:paraId="407FEA81" w14:textId="77777777" w:rsidR="003209E7" w:rsidRDefault="003209E7"/>
    <w:p w14:paraId="06542F22" w14:textId="77777777" w:rsidR="003209E7" w:rsidRDefault="002B5A18">
      <w:r>
        <w:rPr>
          <w:rFonts w:ascii="Helvetica" w:hAnsi="Helvetica"/>
        </w:rPr>
        <w:t>Изменить</w:t>
      </w:r>
    </w:p>
  </w:comment>
  <w:comment w:id="33" w:author="Егор Гапеев" w:date="2022-10-17T14:33:00Z" w:initials="">
    <w:p w14:paraId="66A0DDC7" w14:textId="77777777" w:rsidR="003209E7" w:rsidRDefault="003209E7"/>
    <w:p w14:paraId="4468FE80" w14:textId="77777777" w:rsidR="003209E7" w:rsidRDefault="002B5A18">
      <w:r>
        <w:rPr>
          <w:rFonts w:ascii="Helvetica" w:hAnsi="Helvetica"/>
        </w:rPr>
        <w:t>Изменить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794DF0AD" w15:done="0"/>
  <w15:commentEx w15:paraId="75381F80" w15:done="0"/>
  <w15:commentEx w15:paraId="065686D9" w15:done="0"/>
  <w15:commentEx w15:paraId="06542F22" w15:done="0"/>
  <w15:commentEx w15:paraId="4468FE80" w15:done="0"/>
</w15:commentsEx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B53B5A3" w14:textId="77777777" w:rsidR="00000000" w:rsidRDefault="002B5A18">
      <w:r>
        <w:separator/>
      </w:r>
    </w:p>
  </w:endnote>
  <w:endnote w:type="continuationSeparator" w:id="0">
    <w:p w14:paraId="48FCFB1B" w14:textId="77777777" w:rsidR="00000000" w:rsidRDefault="002B5A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default"/>
  </w:font>
  <w:font w:name="Helvetica Neue">
    <w:altName w:val="Times New Roman"/>
    <w:charset w:val="00"/>
    <w:family w:val="roman"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9C4C790" w14:textId="77777777" w:rsidR="003209E7" w:rsidRDefault="003209E7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FF6D2E6" w14:textId="77777777" w:rsidR="00000000" w:rsidRDefault="002B5A18">
      <w:r>
        <w:separator/>
      </w:r>
    </w:p>
  </w:footnote>
  <w:footnote w:type="continuationSeparator" w:id="0">
    <w:p w14:paraId="566E46A7" w14:textId="77777777" w:rsidR="00000000" w:rsidRDefault="002B5A1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E22545A" w14:textId="77777777" w:rsidR="003209E7" w:rsidRDefault="002B5A18">
    <w:pPr>
      <w:pStyle w:val="a6"/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080"/>
      </w:tabs>
      <w:jc w:val="center"/>
    </w:pPr>
    <w:r>
      <w:fldChar w:fldCharType="begin"/>
    </w:r>
    <w:r>
      <w:instrText xml:space="preserve"> PAGE </w:instrText>
    </w:r>
    <w:r>
      <w:fldChar w:fldCharType="separate"/>
    </w:r>
    <w:r>
      <w:rPr>
        <w:noProof/>
      </w:rPr>
      <w:t>23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80pt;height:80pt;visibility:visible" o:bullet="t">
        <v:imagedata r:id="rId1" o:title="bullet_gbutton_gray"/>
      </v:shape>
    </w:pict>
  </w:numPicBullet>
  <w:abstractNum w:abstractNumId="0" w15:restartNumberingAfterBreak="0">
    <w:nsid w:val="0D064845"/>
    <w:multiLevelType w:val="hybridMultilevel"/>
    <w:tmpl w:val="F9B08A80"/>
    <w:numStyleLink w:val="1"/>
  </w:abstractNum>
  <w:abstractNum w:abstractNumId="1" w15:restartNumberingAfterBreak="0">
    <w:nsid w:val="1A416037"/>
    <w:multiLevelType w:val="hybridMultilevel"/>
    <w:tmpl w:val="E80E1376"/>
    <w:numStyleLink w:val="a"/>
  </w:abstractNum>
  <w:abstractNum w:abstractNumId="2" w15:restartNumberingAfterBreak="0">
    <w:nsid w:val="2BE70045"/>
    <w:multiLevelType w:val="hybridMultilevel"/>
    <w:tmpl w:val="F9B08A80"/>
    <w:styleLink w:val="1"/>
    <w:lvl w:ilvl="0" w:tplc="CC985AFC">
      <w:start w:val="1"/>
      <w:numFmt w:val="decimal"/>
      <w:suff w:val="nothing"/>
      <w:lvlText w:val="%1)"/>
      <w:lvlJc w:val="left"/>
      <w:pPr>
        <w:ind w:left="140" w:firstLine="57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CDAE0D9E">
      <w:start w:val="1"/>
      <w:numFmt w:val="lowerLetter"/>
      <w:lvlText w:val="%2."/>
      <w:lvlJc w:val="left"/>
      <w:pPr>
        <w:tabs>
          <w:tab w:val="num" w:pos="1798"/>
        </w:tabs>
        <w:ind w:left="1083" w:firstLine="35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D4BE1AFA">
      <w:start w:val="1"/>
      <w:numFmt w:val="lowerRoman"/>
      <w:lvlText w:val="%3."/>
      <w:lvlJc w:val="left"/>
      <w:pPr>
        <w:tabs>
          <w:tab w:val="num" w:pos="2518"/>
        </w:tabs>
        <w:ind w:left="1803" w:firstLine="3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5F140FBC">
      <w:start w:val="1"/>
      <w:numFmt w:val="decimal"/>
      <w:lvlText w:val="%4."/>
      <w:lvlJc w:val="left"/>
      <w:pPr>
        <w:tabs>
          <w:tab w:val="num" w:pos="3238"/>
        </w:tabs>
        <w:ind w:left="2523" w:firstLine="35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FD96FBA4">
      <w:start w:val="1"/>
      <w:numFmt w:val="lowerLetter"/>
      <w:lvlText w:val="%5."/>
      <w:lvlJc w:val="left"/>
      <w:pPr>
        <w:tabs>
          <w:tab w:val="num" w:pos="3958"/>
        </w:tabs>
        <w:ind w:left="3243" w:firstLine="35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31A672C">
      <w:start w:val="1"/>
      <w:numFmt w:val="lowerRoman"/>
      <w:lvlText w:val="%6."/>
      <w:lvlJc w:val="left"/>
      <w:pPr>
        <w:tabs>
          <w:tab w:val="num" w:pos="4678"/>
        </w:tabs>
        <w:ind w:left="3963" w:firstLine="3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953CA61C">
      <w:start w:val="1"/>
      <w:numFmt w:val="decimal"/>
      <w:lvlText w:val="%7."/>
      <w:lvlJc w:val="left"/>
      <w:pPr>
        <w:tabs>
          <w:tab w:val="num" w:pos="5398"/>
        </w:tabs>
        <w:ind w:left="4683" w:firstLine="35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35834AE">
      <w:start w:val="1"/>
      <w:numFmt w:val="lowerLetter"/>
      <w:lvlText w:val="%8."/>
      <w:lvlJc w:val="left"/>
      <w:pPr>
        <w:tabs>
          <w:tab w:val="num" w:pos="6118"/>
        </w:tabs>
        <w:ind w:left="5403" w:firstLine="35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46C4606C">
      <w:start w:val="1"/>
      <w:numFmt w:val="lowerRoman"/>
      <w:lvlText w:val="%9."/>
      <w:lvlJc w:val="left"/>
      <w:pPr>
        <w:tabs>
          <w:tab w:val="num" w:pos="6838"/>
        </w:tabs>
        <w:ind w:left="6123" w:firstLine="3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" w15:restartNumberingAfterBreak="0">
    <w:nsid w:val="3E7D102A"/>
    <w:multiLevelType w:val="hybridMultilevel"/>
    <w:tmpl w:val="A504285C"/>
    <w:numStyleLink w:val="a0"/>
  </w:abstractNum>
  <w:abstractNum w:abstractNumId="4" w15:restartNumberingAfterBreak="0">
    <w:nsid w:val="4FA07820"/>
    <w:multiLevelType w:val="hybridMultilevel"/>
    <w:tmpl w:val="0ED092F0"/>
    <w:numStyleLink w:val="17"/>
  </w:abstractNum>
  <w:abstractNum w:abstractNumId="5" w15:restartNumberingAfterBreak="0">
    <w:nsid w:val="631D2C64"/>
    <w:multiLevelType w:val="hybridMultilevel"/>
    <w:tmpl w:val="7E68CD42"/>
    <w:styleLink w:val="10"/>
    <w:lvl w:ilvl="0" w:tplc="EFF4E352">
      <w:start w:val="1"/>
      <w:numFmt w:val="bullet"/>
      <w:lvlText w:val="–"/>
      <w:lvlJc w:val="left"/>
      <w:pPr>
        <w:ind w:left="1069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3FCCC228">
      <w:start w:val="1"/>
      <w:numFmt w:val="bullet"/>
      <w:lvlText w:val="o"/>
      <w:lvlJc w:val="left"/>
      <w:pPr>
        <w:ind w:left="1789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16DC6716">
      <w:start w:val="1"/>
      <w:numFmt w:val="bullet"/>
      <w:lvlText w:val="▪"/>
      <w:lvlJc w:val="left"/>
      <w:pPr>
        <w:ind w:left="2509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5C03A68">
      <w:start w:val="1"/>
      <w:numFmt w:val="bullet"/>
      <w:lvlText w:val="•"/>
      <w:lvlJc w:val="left"/>
      <w:pPr>
        <w:ind w:left="3229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33AA6910">
      <w:start w:val="1"/>
      <w:numFmt w:val="bullet"/>
      <w:lvlText w:val="o"/>
      <w:lvlJc w:val="left"/>
      <w:pPr>
        <w:ind w:left="3949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0840EFD0">
      <w:start w:val="1"/>
      <w:numFmt w:val="bullet"/>
      <w:lvlText w:val="▪"/>
      <w:lvlJc w:val="left"/>
      <w:pPr>
        <w:ind w:left="4669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34E32E4">
      <w:start w:val="1"/>
      <w:numFmt w:val="bullet"/>
      <w:lvlText w:val="•"/>
      <w:lvlJc w:val="left"/>
      <w:pPr>
        <w:ind w:left="5389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116B6DA">
      <w:start w:val="1"/>
      <w:numFmt w:val="bullet"/>
      <w:lvlText w:val="o"/>
      <w:lvlJc w:val="left"/>
      <w:pPr>
        <w:ind w:left="6109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3A2C1A1E">
      <w:start w:val="1"/>
      <w:numFmt w:val="bullet"/>
      <w:lvlText w:val="▪"/>
      <w:lvlJc w:val="left"/>
      <w:pPr>
        <w:ind w:left="6829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 w15:restartNumberingAfterBreak="0">
    <w:nsid w:val="64851DD4"/>
    <w:multiLevelType w:val="hybridMultilevel"/>
    <w:tmpl w:val="E80E1376"/>
    <w:styleLink w:val="a"/>
    <w:lvl w:ilvl="0" w:tplc="FFB205AC">
      <w:start w:val="1"/>
      <w:numFmt w:val="bullet"/>
      <w:lvlText w:val="•"/>
      <w:lvlJc w:val="left"/>
      <w:pPr>
        <w:tabs>
          <w:tab w:val="num" w:pos="1069"/>
        </w:tabs>
        <w:ind w:left="360" w:firstLine="34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EDD8FB9E">
      <w:start w:val="1"/>
      <w:numFmt w:val="bullet"/>
      <w:lvlText w:val="•"/>
      <w:lvlPicBulletId w:val="0"/>
      <w:lvlJc w:val="left"/>
      <w:pPr>
        <w:tabs>
          <w:tab w:val="num" w:pos="1530"/>
        </w:tabs>
        <w:ind w:left="821" w:firstLine="48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sz w:val="17"/>
        <w:szCs w:val="17"/>
        <w:highlight w:val="none"/>
        <w:vertAlign w:val="baseline"/>
      </w:rPr>
    </w:lvl>
    <w:lvl w:ilvl="2" w:tplc="7048D88A">
      <w:start w:val="1"/>
      <w:numFmt w:val="bullet"/>
      <w:lvlText w:val="•"/>
      <w:lvlPicBulletId w:val="0"/>
      <w:lvlJc w:val="left"/>
      <w:pPr>
        <w:tabs>
          <w:tab w:val="num" w:pos="2130"/>
        </w:tabs>
        <w:ind w:left="1421" w:firstLine="48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sz w:val="17"/>
        <w:szCs w:val="17"/>
        <w:highlight w:val="none"/>
        <w:vertAlign w:val="baseline"/>
      </w:rPr>
    </w:lvl>
    <w:lvl w:ilvl="3" w:tplc="B1522A3E">
      <w:start w:val="1"/>
      <w:numFmt w:val="bullet"/>
      <w:lvlText w:val="•"/>
      <w:lvlPicBulletId w:val="0"/>
      <w:lvlJc w:val="left"/>
      <w:pPr>
        <w:tabs>
          <w:tab w:val="num" w:pos="2730"/>
        </w:tabs>
        <w:ind w:left="2021" w:firstLine="48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sz w:val="17"/>
        <w:szCs w:val="17"/>
        <w:highlight w:val="none"/>
        <w:vertAlign w:val="baseline"/>
      </w:rPr>
    </w:lvl>
    <w:lvl w:ilvl="4" w:tplc="14EE3EE6">
      <w:start w:val="1"/>
      <w:numFmt w:val="bullet"/>
      <w:lvlText w:val="•"/>
      <w:lvlPicBulletId w:val="0"/>
      <w:lvlJc w:val="left"/>
      <w:pPr>
        <w:tabs>
          <w:tab w:val="num" w:pos="3330"/>
        </w:tabs>
        <w:ind w:left="2621" w:firstLine="48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sz w:val="17"/>
        <w:szCs w:val="17"/>
        <w:highlight w:val="none"/>
        <w:vertAlign w:val="baseline"/>
      </w:rPr>
    </w:lvl>
    <w:lvl w:ilvl="5" w:tplc="6FDA8EB4">
      <w:start w:val="1"/>
      <w:numFmt w:val="bullet"/>
      <w:lvlText w:val="•"/>
      <w:lvlPicBulletId w:val="0"/>
      <w:lvlJc w:val="left"/>
      <w:pPr>
        <w:tabs>
          <w:tab w:val="num" w:pos="3930"/>
        </w:tabs>
        <w:ind w:left="3221" w:firstLine="48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sz w:val="17"/>
        <w:szCs w:val="17"/>
        <w:highlight w:val="none"/>
        <w:vertAlign w:val="baseline"/>
      </w:rPr>
    </w:lvl>
    <w:lvl w:ilvl="6" w:tplc="F822C6CA">
      <w:start w:val="1"/>
      <w:numFmt w:val="bullet"/>
      <w:lvlText w:val="•"/>
      <w:lvlPicBulletId w:val="0"/>
      <w:lvlJc w:val="left"/>
      <w:pPr>
        <w:tabs>
          <w:tab w:val="num" w:pos="4530"/>
        </w:tabs>
        <w:ind w:left="3821" w:firstLine="48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sz w:val="17"/>
        <w:szCs w:val="17"/>
        <w:highlight w:val="none"/>
        <w:vertAlign w:val="baseline"/>
      </w:rPr>
    </w:lvl>
    <w:lvl w:ilvl="7" w:tplc="C32AAC8C">
      <w:start w:val="1"/>
      <w:numFmt w:val="bullet"/>
      <w:lvlText w:val="•"/>
      <w:lvlPicBulletId w:val="0"/>
      <w:lvlJc w:val="left"/>
      <w:pPr>
        <w:tabs>
          <w:tab w:val="num" w:pos="5130"/>
        </w:tabs>
        <w:ind w:left="4421" w:firstLine="48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sz w:val="17"/>
        <w:szCs w:val="17"/>
        <w:highlight w:val="none"/>
        <w:vertAlign w:val="baseline"/>
      </w:rPr>
    </w:lvl>
    <w:lvl w:ilvl="8" w:tplc="0E4AAD9C">
      <w:start w:val="1"/>
      <w:numFmt w:val="bullet"/>
      <w:lvlText w:val="•"/>
      <w:lvlPicBulletId w:val="0"/>
      <w:lvlJc w:val="left"/>
      <w:pPr>
        <w:tabs>
          <w:tab w:val="num" w:pos="5730"/>
        </w:tabs>
        <w:ind w:left="5021" w:firstLine="48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sz w:val="17"/>
        <w:szCs w:val="17"/>
        <w:highlight w:val="none"/>
        <w:vertAlign w:val="baseline"/>
      </w:rPr>
    </w:lvl>
  </w:abstractNum>
  <w:abstractNum w:abstractNumId="7" w15:restartNumberingAfterBreak="0">
    <w:nsid w:val="650F4B17"/>
    <w:multiLevelType w:val="hybridMultilevel"/>
    <w:tmpl w:val="0ED092F0"/>
    <w:styleLink w:val="17"/>
    <w:lvl w:ilvl="0" w:tplc="AF6C4BA0">
      <w:start w:val="1"/>
      <w:numFmt w:val="decimal"/>
      <w:suff w:val="nothing"/>
      <w:lvlText w:val="%1."/>
      <w:lvlJc w:val="left"/>
      <w:pPr>
        <w:ind w:left="140" w:firstLine="56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B1221B80">
      <w:start w:val="1"/>
      <w:numFmt w:val="lowerLetter"/>
      <w:lvlText w:val="%2."/>
      <w:lvlJc w:val="left"/>
      <w:pPr>
        <w:tabs>
          <w:tab w:val="num" w:pos="2501"/>
        </w:tabs>
        <w:ind w:left="1792" w:firstLine="34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6C0CAA3A">
      <w:start w:val="1"/>
      <w:numFmt w:val="lowerRoman"/>
      <w:lvlText w:val="%3."/>
      <w:lvlJc w:val="left"/>
      <w:pPr>
        <w:tabs>
          <w:tab w:val="num" w:pos="3221"/>
        </w:tabs>
        <w:ind w:left="2512" w:firstLine="3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F46B066">
      <w:start w:val="1"/>
      <w:numFmt w:val="decimal"/>
      <w:lvlText w:val="%4."/>
      <w:lvlJc w:val="left"/>
      <w:pPr>
        <w:tabs>
          <w:tab w:val="num" w:pos="3941"/>
        </w:tabs>
        <w:ind w:left="3232" w:firstLine="34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A4E9B26">
      <w:start w:val="1"/>
      <w:numFmt w:val="lowerLetter"/>
      <w:lvlText w:val="%5."/>
      <w:lvlJc w:val="left"/>
      <w:pPr>
        <w:tabs>
          <w:tab w:val="num" w:pos="4661"/>
        </w:tabs>
        <w:ind w:left="3952" w:firstLine="34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8EDE6798">
      <w:start w:val="1"/>
      <w:numFmt w:val="lowerRoman"/>
      <w:lvlText w:val="%6."/>
      <w:lvlJc w:val="left"/>
      <w:pPr>
        <w:tabs>
          <w:tab w:val="num" w:pos="5381"/>
        </w:tabs>
        <w:ind w:left="4672" w:firstLine="3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9C54BDF6">
      <w:start w:val="1"/>
      <w:numFmt w:val="decimal"/>
      <w:lvlText w:val="%7."/>
      <w:lvlJc w:val="left"/>
      <w:pPr>
        <w:tabs>
          <w:tab w:val="num" w:pos="6101"/>
        </w:tabs>
        <w:ind w:left="5392" w:firstLine="34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DD45D90">
      <w:start w:val="1"/>
      <w:numFmt w:val="lowerLetter"/>
      <w:lvlText w:val="%8."/>
      <w:lvlJc w:val="left"/>
      <w:pPr>
        <w:tabs>
          <w:tab w:val="num" w:pos="6821"/>
        </w:tabs>
        <w:ind w:left="6112" w:firstLine="34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C96CB164">
      <w:start w:val="1"/>
      <w:numFmt w:val="lowerRoman"/>
      <w:lvlText w:val="%9."/>
      <w:lvlJc w:val="left"/>
      <w:pPr>
        <w:tabs>
          <w:tab w:val="num" w:pos="7541"/>
        </w:tabs>
        <w:ind w:left="6832" w:firstLine="3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 w15:restartNumberingAfterBreak="0">
    <w:nsid w:val="68F3702A"/>
    <w:multiLevelType w:val="hybridMultilevel"/>
    <w:tmpl w:val="A504285C"/>
    <w:styleLink w:val="a0"/>
    <w:lvl w:ilvl="0" w:tplc="D17C1050">
      <w:start w:val="1"/>
      <w:numFmt w:val="decimal"/>
      <w:suff w:val="nothing"/>
      <w:lvlText w:val="%1)"/>
      <w:lvlJc w:val="left"/>
      <w:pPr>
        <w:ind w:left="140" w:firstLine="56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3D3A45D6">
      <w:start w:val="1"/>
      <w:numFmt w:val="lowerLetter"/>
      <w:lvlText w:val="%2."/>
      <w:lvlJc w:val="left"/>
      <w:pPr>
        <w:tabs>
          <w:tab w:val="num" w:pos="2501"/>
        </w:tabs>
        <w:ind w:left="1792" w:firstLine="34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D461862">
      <w:start w:val="1"/>
      <w:numFmt w:val="lowerRoman"/>
      <w:lvlText w:val="%3."/>
      <w:lvlJc w:val="left"/>
      <w:pPr>
        <w:tabs>
          <w:tab w:val="num" w:pos="3221"/>
        </w:tabs>
        <w:ind w:left="2512" w:firstLine="3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A5204D90">
      <w:start w:val="1"/>
      <w:numFmt w:val="decimal"/>
      <w:lvlText w:val="%4."/>
      <w:lvlJc w:val="left"/>
      <w:pPr>
        <w:tabs>
          <w:tab w:val="num" w:pos="3941"/>
        </w:tabs>
        <w:ind w:left="3232" w:firstLine="34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23388F96">
      <w:start w:val="1"/>
      <w:numFmt w:val="lowerLetter"/>
      <w:lvlText w:val="%5."/>
      <w:lvlJc w:val="left"/>
      <w:pPr>
        <w:tabs>
          <w:tab w:val="num" w:pos="4661"/>
        </w:tabs>
        <w:ind w:left="3952" w:firstLine="34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138C539E">
      <w:start w:val="1"/>
      <w:numFmt w:val="lowerRoman"/>
      <w:lvlText w:val="%6."/>
      <w:lvlJc w:val="left"/>
      <w:pPr>
        <w:tabs>
          <w:tab w:val="num" w:pos="5381"/>
        </w:tabs>
        <w:ind w:left="4672" w:firstLine="3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3B0EFD1C">
      <w:start w:val="1"/>
      <w:numFmt w:val="decimal"/>
      <w:lvlText w:val="%7."/>
      <w:lvlJc w:val="left"/>
      <w:pPr>
        <w:tabs>
          <w:tab w:val="num" w:pos="6101"/>
        </w:tabs>
        <w:ind w:left="5392" w:firstLine="34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D8664FE6">
      <w:start w:val="1"/>
      <w:numFmt w:val="lowerLetter"/>
      <w:lvlText w:val="%8."/>
      <w:lvlJc w:val="left"/>
      <w:pPr>
        <w:tabs>
          <w:tab w:val="num" w:pos="6821"/>
        </w:tabs>
        <w:ind w:left="6112" w:firstLine="34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BAE8FF9C">
      <w:start w:val="1"/>
      <w:numFmt w:val="lowerRoman"/>
      <w:lvlText w:val="%9."/>
      <w:lvlJc w:val="left"/>
      <w:pPr>
        <w:tabs>
          <w:tab w:val="num" w:pos="7541"/>
        </w:tabs>
        <w:ind w:left="6832" w:firstLine="3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 w15:restartNumberingAfterBreak="0">
    <w:nsid w:val="6E143F48"/>
    <w:multiLevelType w:val="hybridMultilevel"/>
    <w:tmpl w:val="7E68CD42"/>
    <w:numStyleLink w:val="10"/>
  </w:abstractNum>
  <w:abstractNum w:abstractNumId="10" w15:restartNumberingAfterBreak="0">
    <w:nsid w:val="70D30EDE"/>
    <w:multiLevelType w:val="hybridMultilevel"/>
    <w:tmpl w:val="119E2E36"/>
    <w:numStyleLink w:val="3"/>
  </w:abstractNum>
  <w:abstractNum w:abstractNumId="11" w15:restartNumberingAfterBreak="0">
    <w:nsid w:val="7278356A"/>
    <w:multiLevelType w:val="hybridMultilevel"/>
    <w:tmpl w:val="B0BA6422"/>
    <w:lvl w:ilvl="0" w:tplc="072A430C">
      <w:start w:val="1"/>
      <w:numFmt w:val="bullet"/>
      <w:lvlText w:val="•"/>
      <w:lvlJc w:val="left"/>
      <w:pPr>
        <w:tabs>
          <w:tab w:val="num" w:pos="992"/>
        </w:tabs>
        <w:ind w:left="283" w:firstLine="42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AC14F754">
      <w:start w:val="1"/>
      <w:numFmt w:val="bullet"/>
      <w:lvlText w:val="•"/>
      <w:lvlJc w:val="left"/>
      <w:pPr>
        <w:tabs>
          <w:tab w:val="num" w:pos="1712"/>
        </w:tabs>
        <w:ind w:left="1003" w:firstLine="42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187E180C">
      <w:start w:val="1"/>
      <w:numFmt w:val="bullet"/>
      <w:lvlText w:val="•"/>
      <w:lvlJc w:val="left"/>
      <w:pPr>
        <w:tabs>
          <w:tab w:val="num" w:pos="2432"/>
        </w:tabs>
        <w:ind w:left="1723" w:firstLine="42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C49E6EEC">
      <w:start w:val="1"/>
      <w:numFmt w:val="bullet"/>
      <w:lvlText w:val="•"/>
      <w:lvlJc w:val="left"/>
      <w:pPr>
        <w:tabs>
          <w:tab w:val="num" w:pos="3152"/>
        </w:tabs>
        <w:ind w:left="2443" w:firstLine="42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D4CE7BCE">
      <w:start w:val="1"/>
      <w:numFmt w:val="bullet"/>
      <w:lvlText w:val="•"/>
      <w:lvlJc w:val="left"/>
      <w:pPr>
        <w:tabs>
          <w:tab w:val="num" w:pos="3872"/>
        </w:tabs>
        <w:ind w:left="3163" w:firstLine="42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F2F06A82">
      <w:start w:val="1"/>
      <w:numFmt w:val="bullet"/>
      <w:lvlText w:val="•"/>
      <w:lvlJc w:val="left"/>
      <w:pPr>
        <w:tabs>
          <w:tab w:val="num" w:pos="4592"/>
        </w:tabs>
        <w:ind w:left="3883" w:firstLine="42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6F020CF2">
      <w:start w:val="1"/>
      <w:numFmt w:val="bullet"/>
      <w:lvlText w:val="•"/>
      <w:lvlJc w:val="left"/>
      <w:pPr>
        <w:tabs>
          <w:tab w:val="num" w:pos="5312"/>
        </w:tabs>
        <w:ind w:left="4603" w:firstLine="42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0F26725A">
      <w:start w:val="1"/>
      <w:numFmt w:val="bullet"/>
      <w:lvlText w:val="•"/>
      <w:lvlJc w:val="left"/>
      <w:pPr>
        <w:tabs>
          <w:tab w:val="num" w:pos="6032"/>
        </w:tabs>
        <w:ind w:left="5323" w:firstLine="42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606EDF1C">
      <w:start w:val="1"/>
      <w:numFmt w:val="bullet"/>
      <w:lvlText w:val="•"/>
      <w:lvlJc w:val="left"/>
      <w:pPr>
        <w:tabs>
          <w:tab w:val="num" w:pos="6752"/>
        </w:tabs>
        <w:ind w:left="6043" w:firstLine="42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 w15:restartNumberingAfterBreak="0">
    <w:nsid w:val="758C5B15"/>
    <w:multiLevelType w:val="multilevel"/>
    <w:tmpl w:val="6CDE22F6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FFFFFF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nothing"/>
      <w:lvlText w:val="%1.%2."/>
      <w:lvlJc w:val="left"/>
      <w:pPr>
        <w:ind w:left="720" w:firstLine="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1.%2.%3."/>
      <w:lvlJc w:val="left"/>
      <w:pPr>
        <w:ind w:left="1440" w:firstLine="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2160" w:firstLine="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1.%2.%3.%4.%5."/>
      <w:lvlJc w:val="left"/>
      <w:pPr>
        <w:ind w:left="2880" w:firstLine="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3600" w:firstLine="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ind w:left="4320" w:firstLine="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5040" w:firstLine="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ind w:left="5760" w:firstLine="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" w15:restartNumberingAfterBreak="0">
    <w:nsid w:val="76630138"/>
    <w:multiLevelType w:val="multilevel"/>
    <w:tmpl w:val="8CB463A4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color w:val="FFFFFF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nothing"/>
      <w:lvlText w:val="%1.%2."/>
      <w:lvlJc w:val="left"/>
      <w:pPr>
        <w:ind w:left="720" w:firstLine="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1.%2.%3."/>
      <w:lvlJc w:val="left"/>
      <w:pPr>
        <w:ind w:left="1440" w:firstLine="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2160" w:firstLine="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1.%2.%3.%4.%5."/>
      <w:lvlJc w:val="left"/>
      <w:pPr>
        <w:ind w:left="2880" w:firstLine="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3600" w:firstLine="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ind w:left="4320" w:firstLine="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5040" w:firstLine="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ind w:left="5760" w:firstLine="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" w15:restartNumberingAfterBreak="0">
    <w:nsid w:val="7C051624"/>
    <w:multiLevelType w:val="hybridMultilevel"/>
    <w:tmpl w:val="119E2E36"/>
    <w:styleLink w:val="3"/>
    <w:lvl w:ilvl="0" w:tplc="42E0F008">
      <w:start w:val="1"/>
      <w:numFmt w:val="decimal"/>
      <w:suff w:val="nothing"/>
      <w:lvlText w:val="%1."/>
      <w:lvlJc w:val="left"/>
      <w:pPr>
        <w:ind w:left="140" w:firstLine="57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EEE0B838">
      <w:start w:val="1"/>
      <w:numFmt w:val="lowerLetter"/>
      <w:lvlText w:val="%2."/>
      <w:lvlJc w:val="left"/>
      <w:pPr>
        <w:tabs>
          <w:tab w:val="num" w:pos="1798"/>
        </w:tabs>
        <w:ind w:left="1083" w:firstLine="35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3E40EA2">
      <w:start w:val="1"/>
      <w:numFmt w:val="lowerRoman"/>
      <w:lvlText w:val="%3."/>
      <w:lvlJc w:val="left"/>
      <w:pPr>
        <w:tabs>
          <w:tab w:val="num" w:pos="2518"/>
        </w:tabs>
        <w:ind w:left="1803" w:firstLine="3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BC12B190">
      <w:start w:val="1"/>
      <w:numFmt w:val="decimal"/>
      <w:lvlText w:val="%4."/>
      <w:lvlJc w:val="left"/>
      <w:pPr>
        <w:tabs>
          <w:tab w:val="num" w:pos="3238"/>
        </w:tabs>
        <w:ind w:left="2523" w:firstLine="35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BA2DB96">
      <w:start w:val="1"/>
      <w:numFmt w:val="lowerLetter"/>
      <w:lvlText w:val="%5."/>
      <w:lvlJc w:val="left"/>
      <w:pPr>
        <w:tabs>
          <w:tab w:val="num" w:pos="3958"/>
        </w:tabs>
        <w:ind w:left="3243" w:firstLine="35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9A24D0BC">
      <w:start w:val="1"/>
      <w:numFmt w:val="lowerRoman"/>
      <w:lvlText w:val="%6."/>
      <w:lvlJc w:val="left"/>
      <w:pPr>
        <w:tabs>
          <w:tab w:val="num" w:pos="4678"/>
        </w:tabs>
        <w:ind w:left="3963" w:firstLine="3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6B83AB2">
      <w:start w:val="1"/>
      <w:numFmt w:val="decimal"/>
      <w:lvlText w:val="%7."/>
      <w:lvlJc w:val="left"/>
      <w:pPr>
        <w:tabs>
          <w:tab w:val="num" w:pos="5398"/>
        </w:tabs>
        <w:ind w:left="4683" w:firstLine="35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0548A86">
      <w:start w:val="1"/>
      <w:numFmt w:val="lowerLetter"/>
      <w:lvlText w:val="%8."/>
      <w:lvlJc w:val="left"/>
      <w:pPr>
        <w:tabs>
          <w:tab w:val="num" w:pos="6118"/>
        </w:tabs>
        <w:ind w:left="5403" w:firstLine="35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C62ABB76">
      <w:start w:val="1"/>
      <w:numFmt w:val="lowerRoman"/>
      <w:lvlText w:val="%9."/>
      <w:lvlJc w:val="left"/>
      <w:pPr>
        <w:tabs>
          <w:tab w:val="num" w:pos="6838"/>
        </w:tabs>
        <w:ind w:left="6123" w:firstLine="3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2"/>
  </w:num>
  <w:num w:numId="2">
    <w:abstractNumId w:val="12"/>
    <w:lvlOverride w:ilvl="1">
      <w:startOverride w:val="2"/>
    </w:lvlOverride>
  </w:num>
  <w:num w:numId="3">
    <w:abstractNumId w:val="12"/>
    <w:lvlOverride w:ilvl="0">
      <w:startOverride w:val="2"/>
    </w:lvlOverride>
  </w:num>
  <w:num w:numId="4">
    <w:abstractNumId w:val="12"/>
    <w:lvlOverride w:ilvl="0">
      <w:lvl w:ilvl="0">
        <w:start w:val="1"/>
        <w:numFmt w:val="decimal"/>
        <w:suff w:val="nothing"/>
        <w:lvlText w:val="%1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FFFFFF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nothing"/>
        <w:lvlText w:val="%1.%2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">
    <w:abstractNumId w:val="12"/>
    <w:lvlOverride w:ilvl="0">
      <w:startOverride w:val="1"/>
      <w:lvl w:ilvl="0">
        <w:start w:val="1"/>
        <w:numFmt w:val="decimal"/>
        <w:suff w:val="nothing"/>
        <w:lvlText w:val="%1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FFFFFF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2"/>
      <w:lvl w:ilvl="1">
        <w:start w:val="2"/>
        <w:numFmt w:val="decimal"/>
        <w:suff w:val="nothing"/>
        <w:lvlText w:val="%1.%2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suff w:val="nothing"/>
        <w:lvlText w:val="%1.%2.%3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suff w:val="nothing"/>
        <w:lvlText w:val="%1.%2.%3.%4.%5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suff w:val="nothing"/>
        <w:lvlText w:val="%1.%2.%3.%4.%5.%6.%7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suff w:val="nothing"/>
        <w:lvlText w:val="%1.%2.%3.%4.%5.%6.%7.%8.%9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">
    <w:abstractNumId w:val="12"/>
    <w:lvlOverride w:ilvl="0">
      <w:startOverride w:val="1"/>
      <w:lvl w:ilvl="0">
        <w:start w:val="1"/>
        <w:numFmt w:val="decimal"/>
        <w:suff w:val="nothing"/>
        <w:lvlText w:val="%1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FFFFFF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3"/>
      <w:lvl w:ilvl="1">
        <w:start w:val="3"/>
        <w:numFmt w:val="decimal"/>
        <w:suff w:val="nothing"/>
        <w:lvlText w:val="%1.%2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suff w:val="nothing"/>
        <w:lvlText w:val="%1.%2.%3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suff w:val="nothing"/>
        <w:lvlText w:val="%1.%2.%3.%4.%5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suff w:val="nothing"/>
        <w:lvlText w:val="%1.%2.%3.%4.%5.%6.%7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suff w:val="nothing"/>
        <w:lvlText w:val="%1.%2.%3.%4.%5.%6.%7.%8.%9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">
    <w:abstractNumId w:val="12"/>
    <w:lvlOverride w:ilvl="0">
      <w:startOverride w:val="1"/>
      <w:lvl w:ilvl="0">
        <w:start w:val="1"/>
        <w:numFmt w:val="decimal"/>
        <w:suff w:val="nothing"/>
        <w:lvlText w:val="%1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FFFFFF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4"/>
      <w:lvl w:ilvl="1">
        <w:start w:val="4"/>
        <w:numFmt w:val="decimal"/>
        <w:suff w:val="nothing"/>
        <w:lvlText w:val="%1.%2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suff w:val="nothing"/>
        <w:lvlText w:val="%1.%2.%3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suff w:val="nothing"/>
        <w:lvlText w:val="%1.%2.%3.%4.%5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suff w:val="nothing"/>
        <w:lvlText w:val="%1.%2.%3.%4.%5.%6.%7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suff w:val="nothing"/>
        <w:lvlText w:val="%1.%2.%3.%4.%5.%6.%7.%8.%9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8">
    <w:abstractNumId w:val="12"/>
    <w:lvlOverride w:ilvl="0">
      <w:startOverride w:val="1"/>
      <w:lvl w:ilvl="0">
        <w:start w:val="1"/>
        <w:numFmt w:val="decimal"/>
        <w:suff w:val="nothing"/>
        <w:lvlText w:val="%1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FFFFFF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5"/>
      <w:lvl w:ilvl="1">
        <w:start w:val="5"/>
        <w:numFmt w:val="decimal"/>
        <w:suff w:val="nothing"/>
        <w:lvlText w:val="%1.%2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suff w:val="nothing"/>
        <w:lvlText w:val="%1.%2.%3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suff w:val="nothing"/>
        <w:lvlText w:val="%1.%2.%3.%4.%5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suff w:val="nothing"/>
        <w:lvlText w:val="%1.%2.%3.%4.%5.%6.%7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suff w:val="nothing"/>
        <w:lvlText w:val="%1.%2.%3.%4.%5.%6.%7.%8.%9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9">
    <w:abstractNumId w:val="12"/>
    <w:lvlOverride w:ilvl="0">
      <w:startOverride w:val="1"/>
      <w:lvl w:ilvl="0">
        <w:start w:val="1"/>
        <w:numFmt w:val="decimal"/>
        <w:suff w:val="nothing"/>
        <w:lvlText w:val="%1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FFFFFF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6"/>
      <w:lvl w:ilvl="1">
        <w:start w:val="6"/>
        <w:numFmt w:val="decimal"/>
        <w:suff w:val="nothing"/>
        <w:lvlText w:val="%1.%2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suff w:val="nothing"/>
        <w:lvlText w:val="%1.%2.%3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suff w:val="nothing"/>
        <w:lvlText w:val="%1.%2.%3.%4.%5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suff w:val="nothing"/>
        <w:lvlText w:val="%1.%2.%3.%4.%5.%6.%7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suff w:val="nothing"/>
        <w:lvlText w:val="%1.%2.%3.%4.%5.%6.%7.%8.%9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0">
    <w:abstractNumId w:val="12"/>
    <w:lvlOverride w:ilvl="0">
      <w:startOverride w:val="3"/>
      <w:lvl w:ilvl="0">
        <w:start w:val="3"/>
        <w:numFmt w:val="decimal"/>
        <w:lvlText w:val="%1."/>
        <w:lvlJc w:val="left"/>
        <w:pPr>
          <w:ind w:left="36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FFFFFF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>
        <w:start w:val="1"/>
        <w:numFmt w:val="decimal"/>
        <w:suff w:val="nothing"/>
        <w:lvlText w:val="%1.%2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suff w:val="nothing"/>
        <w:lvlText w:val="%1.%2.%3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suff w:val="nothing"/>
        <w:lvlText w:val="%1.%2.%3.%4.%5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suff w:val="nothing"/>
        <w:lvlText w:val="%1.%2.%3.%4.%5.%6.%7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suff w:val="nothing"/>
        <w:lvlText w:val="%1.%2.%3.%4.%5.%6.%7.%8.%9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1">
    <w:abstractNumId w:val="12"/>
    <w:lvlOverride w:ilvl="0">
      <w:startOverride w:val="1"/>
      <w:lvl w:ilvl="0">
        <w:start w:val="1"/>
        <w:numFmt w:val="decimal"/>
        <w:lvlText w:val="%1."/>
        <w:lvlJc w:val="left"/>
        <w:pPr>
          <w:ind w:left="36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FFFFFF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2"/>
      <w:lvl w:ilvl="1">
        <w:start w:val="2"/>
        <w:numFmt w:val="decimal"/>
        <w:suff w:val="nothing"/>
        <w:lvlText w:val="%1.%2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suff w:val="nothing"/>
        <w:lvlText w:val="%1.%2.%3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suff w:val="nothing"/>
        <w:lvlText w:val="%1.%2.%3.%4.%5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suff w:val="nothing"/>
        <w:lvlText w:val="%1.%2.%3.%4.%5.%6.%7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suff w:val="nothing"/>
        <w:lvlText w:val="%1.%2.%3.%4.%5.%6.%7.%8.%9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2">
    <w:abstractNumId w:val="12"/>
    <w:lvlOverride w:ilvl="0">
      <w:startOverride w:val="1"/>
      <w:lvl w:ilvl="0">
        <w:start w:val="1"/>
        <w:numFmt w:val="decimal"/>
        <w:lvlText w:val="%1."/>
        <w:lvlJc w:val="left"/>
        <w:pPr>
          <w:ind w:left="36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FFFFFF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3"/>
      <w:lvl w:ilvl="1">
        <w:start w:val="3"/>
        <w:numFmt w:val="decimal"/>
        <w:suff w:val="nothing"/>
        <w:lvlText w:val="%1.%2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suff w:val="nothing"/>
        <w:lvlText w:val="%1.%2.%3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suff w:val="nothing"/>
        <w:lvlText w:val="%1.%2.%3.%4.%5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suff w:val="nothing"/>
        <w:lvlText w:val="%1.%2.%3.%4.%5.%6.%7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suff w:val="nothing"/>
        <w:lvlText w:val="%1.%2.%3.%4.%5.%6.%7.%8.%9.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3">
    <w:abstractNumId w:val="11"/>
  </w:num>
  <w:num w:numId="14">
    <w:abstractNumId w:val="13"/>
  </w:num>
  <w:num w:numId="15">
    <w:abstractNumId w:val="6"/>
  </w:num>
  <w:num w:numId="16">
    <w:abstractNumId w:val="1"/>
  </w:num>
  <w:num w:numId="17">
    <w:abstractNumId w:val="13"/>
    <w:lvlOverride w:ilvl="0">
      <w:lvl w:ilvl="0">
        <w:start w:val="1"/>
        <w:numFmt w:val="decimal"/>
        <w:suff w:val="nothing"/>
        <w:lvlText w:val="%1."/>
        <w:lvlJc w:val="left"/>
        <w:pPr>
          <w:ind w:left="0" w:firstLine="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color w:val="FFFFFF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nothing"/>
        <w:lvlText w:val="%1.%2."/>
        <w:lvlJc w:val="left"/>
        <w:pPr>
          <w:ind w:left="0" w:firstLine="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ind w:left="0" w:firstLine="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ind w:left="0" w:firstLine="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0" w:firstLine="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0" w:firstLine="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0" w:firstLine="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0" w:firstLine="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0" w:firstLine="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8">
    <w:abstractNumId w:val="14"/>
  </w:num>
  <w:num w:numId="19">
    <w:abstractNumId w:val="10"/>
  </w:num>
  <w:num w:numId="20">
    <w:abstractNumId w:val="11"/>
    <w:lvlOverride w:ilvl="0">
      <w:lvl w:ilvl="0" w:tplc="072A430C">
        <w:start w:val="1"/>
        <w:numFmt w:val="bullet"/>
        <w:suff w:val="nothing"/>
        <w:lvlText w:val="-"/>
        <w:lvlJc w:val="left"/>
        <w:pPr>
          <w:ind w:left="0" w:firstLine="71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AC14F754">
        <w:start w:val="1"/>
        <w:numFmt w:val="bullet"/>
        <w:suff w:val="nothing"/>
        <w:lvlText w:val="-"/>
        <w:lvlJc w:val="left"/>
        <w:pPr>
          <w:ind w:left="720" w:firstLine="71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187E180C">
        <w:start w:val="1"/>
        <w:numFmt w:val="bullet"/>
        <w:suff w:val="nothing"/>
        <w:lvlText w:val="-"/>
        <w:lvlJc w:val="left"/>
        <w:pPr>
          <w:ind w:left="1440" w:firstLine="71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C49E6EEC">
        <w:start w:val="1"/>
        <w:numFmt w:val="bullet"/>
        <w:suff w:val="nothing"/>
        <w:lvlText w:val="-"/>
        <w:lvlJc w:val="left"/>
        <w:pPr>
          <w:ind w:left="2160" w:firstLine="71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D4CE7BCE">
        <w:start w:val="1"/>
        <w:numFmt w:val="bullet"/>
        <w:suff w:val="nothing"/>
        <w:lvlText w:val="-"/>
        <w:lvlJc w:val="left"/>
        <w:pPr>
          <w:ind w:left="2880" w:firstLine="71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F2F06A82">
        <w:start w:val="1"/>
        <w:numFmt w:val="bullet"/>
        <w:suff w:val="nothing"/>
        <w:lvlText w:val="-"/>
        <w:lvlJc w:val="left"/>
        <w:pPr>
          <w:ind w:left="3600" w:firstLine="71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6F020CF2">
        <w:start w:val="1"/>
        <w:numFmt w:val="bullet"/>
        <w:suff w:val="nothing"/>
        <w:lvlText w:val="-"/>
        <w:lvlJc w:val="left"/>
        <w:pPr>
          <w:ind w:left="4320" w:firstLine="71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0F26725A">
        <w:start w:val="1"/>
        <w:numFmt w:val="bullet"/>
        <w:suff w:val="nothing"/>
        <w:lvlText w:val="-"/>
        <w:lvlJc w:val="left"/>
        <w:pPr>
          <w:ind w:left="5040" w:firstLine="71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606EDF1C">
        <w:start w:val="1"/>
        <w:numFmt w:val="bullet"/>
        <w:suff w:val="nothing"/>
        <w:lvlText w:val="-"/>
        <w:lvlJc w:val="left"/>
        <w:pPr>
          <w:ind w:left="5760" w:firstLine="71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1">
    <w:abstractNumId w:val="10"/>
    <w:lvlOverride w:ilvl="0">
      <w:startOverride w:val="1"/>
      <w:lvl w:ilvl="0" w:tplc="0D9EACFC">
        <w:start w:val="1"/>
        <w:numFmt w:val="decimal"/>
        <w:suff w:val="nothing"/>
        <w:lvlText w:val="%1."/>
        <w:lvlJc w:val="left"/>
        <w:pPr>
          <w:tabs>
            <w:tab w:val="left" w:pos="1134"/>
          </w:tabs>
          <w:ind w:left="140" w:firstLine="569"/>
        </w:pPr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C994E57E">
        <w:start w:val="1"/>
        <w:numFmt w:val="decimal"/>
        <w:suff w:val="nothing"/>
        <w:lvlText w:val="%2."/>
        <w:lvlJc w:val="left"/>
        <w:pPr>
          <w:tabs>
            <w:tab w:val="left" w:pos="1134"/>
          </w:tabs>
          <w:ind w:left="860" w:firstLine="569"/>
        </w:pPr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D43C7CFC">
        <w:start w:val="1"/>
        <w:numFmt w:val="decimal"/>
        <w:suff w:val="nothing"/>
        <w:lvlText w:val="%3."/>
        <w:lvlJc w:val="left"/>
        <w:pPr>
          <w:tabs>
            <w:tab w:val="left" w:pos="1134"/>
          </w:tabs>
          <w:ind w:left="1580" w:firstLine="569"/>
        </w:pPr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492475F0">
        <w:start w:val="1"/>
        <w:numFmt w:val="decimal"/>
        <w:suff w:val="nothing"/>
        <w:lvlText w:val="%4."/>
        <w:lvlJc w:val="left"/>
        <w:pPr>
          <w:tabs>
            <w:tab w:val="left" w:pos="1134"/>
          </w:tabs>
          <w:ind w:left="2300" w:firstLine="569"/>
        </w:pPr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1C624276">
        <w:start w:val="1"/>
        <w:numFmt w:val="decimal"/>
        <w:suff w:val="nothing"/>
        <w:lvlText w:val="%5."/>
        <w:lvlJc w:val="left"/>
        <w:pPr>
          <w:tabs>
            <w:tab w:val="left" w:pos="1134"/>
          </w:tabs>
          <w:ind w:left="3020" w:firstLine="569"/>
        </w:pPr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3856CAC4">
        <w:start w:val="1"/>
        <w:numFmt w:val="decimal"/>
        <w:suff w:val="nothing"/>
        <w:lvlText w:val="%6."/>
        <w:lvlJc w:val="left"/>
        <w:pPr>
          <w:tabs>
            <w:tab w:val="left" w:pos="1134"/>
          </w:tabs>
          <w:ind w:left="3740" w:firstLine="569"/>
        </w:pPr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49108334">
        <w:start w:val="1"/>
        <w:numFmt w:val="decimal"/>
        <w:suff w:val="nothing"/>
        <w:lvlText w:val="%7."/>
        <w:lvlJc w:val="left"/>
        <w:pPr>
          <w:tabs>
            <w:tab w:val="left" w:pos="1134"/>
          </w:tabs>
          <w:ind w:left="4460" w:firstLine="569"/>
        </w:pPr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D06EBC82">
        <w:start w:val="1"/>
        <w:numFmt w:val="decimal"/>
        <w:suff w:val="nothing"/>
        <w:lvlText w:val="%8."/>
        <w:lvlJc w:val="left"/>
        <w:pPr>
          <w:tabs>
            <w:tab w:val="left" w:pos="1134"/>
          </w:tabs>
          <w:ind w:left="5180" w:firstLine="569"/>
        </w:pPr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41DA9510">
        <w:start w:val="1"/>
        <w:numFmt w:val="decimal"/>
        <w:suff w:val="nothing"/>
        <w:lvlText w:val="%9."/>
        <w:lvlJc w:val="left"/>
        <w:pPr>
          <w:tabs>
            <w:tab w:val="left" w:pos="1134"/>
          </w:tabs>
          <w:ind w:left="5900" w:firstLine="569"/>
        </w:pPr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2">
    <w:abstractNumId w:val="2"/>
  </w:num>
  <w:num w:numId="23">
    <w:abstractNumId w:val="0"/>
  </w:num>
  <w:num w:numId="24">
    <w:abstractNumId w:val="8"/>
  </w:num>
  <w:num w:numId="25">
    <w:abstractNumId w:val="3"/>
  </w:num>
  <w:num w:numId="26">
    <w:abstractNumId w:val="3"/>
    <w:lvlOverride w:ilvl="0">
      <w:startOverride w:val="1"/>
      <w:lvl w:ilvl="0" w:tplc="CC94C058">
        <w:start w:val="1"/>
        <w:numFmt w:val="decimal"/>
        <w:suff w:val="nothing"/>
        <w:lvlText w:val="%1)"/>
        <w:lvlJc w:val="left"/>
        <w:pPr>
          <w:ind w:left="140" w:firstLine="57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681C7278">
        <w:start w:val="1"/>
        <w:numFmt w:val="lowerLetter"/>
        <w:lvlText w:val="%2."/>
        <w:lvlJc w:val="left"/>
        <w:pPr>
          <w:tabs>
            <w:tab w:val="num" w:pos="2507"/>
          </w:tabs>
          <w:ind w:left="1792" w:firstLine="35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D7F096DE">
        <w:start w:val="1"/>
        <w:numFmt w:val="lowerRoman"/>
        <w:lvlText w:val="%3."/>
        <w:lvlJc w:val="left"/>
        <w:pPr>
          <w:tabs>
            <w:tab w:val="num" w:pos="3227"/>
          </w:tabs>
          <w:ind w:left="2512" w:firstLine="3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414440D8">
        <w:start w:val="1"/>
        <w:numFmt w:val="decimal"/>
        <w:lvlText w:val="%4."/>
        <w:lvlJc w:val="left"/>
        <w:pPr>
          <w:tabs>
            <w:tab w:val="num" w:pos="3947"/>
          </w:tabs>
          <w:ind w:left="3232" w:firstLine="35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FEDA7A8C">
        <w:start w:val="1"/>
        <w:numFmt w:val="lowerLetter"/>
        <w:lvlText w:val="%5."/>
        <w:lvlJc w:val="left"/>
        <w:pPr>
          <w:tabs>
            <w:tab w:val="num" w:pos="4667"/>
          </w:tabs>
          <w:ind w:left="3952" w:firstLine="35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EE9EC1D2">
        <w:start w:val="1"/>
        <w:numFmt w:val="lowerRoman"/>
        <w:lvlText w:val="%6."/>
        <w:lvlJc w:val="left"/>
        <w:pPr>
          <w:tabs>
            <w:tab w:val="num" w:pos="5387"/>
          </w:tabs>
          <w:ind w:left="4672" w:firstLine="3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4258A10C">
        <w:start w:val="1"/>
        <w:numFmt w:val="decimal"/>
        <w:lvlText w:val="%7."/>
        <w:lvlJc w:val="left"/>
        <w:pPr>
          <w:tabs>
            <w:tab w:val="num" w:pos="6107"/>
          </w:tabs>
          <w:ind w:left="5392" w:firstLine="35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D7683F98">
        <w:start w:val="1"/>
        <w:numFmt w:val="lowerLetter"/>
        <w:lvlText w:val="%8."/>
        <w:lvlJc w:val="left"/>
        <w:pPr>
          <w:tabs>
            <w:tab w:val="num" w:pos="6827"/>
          </w:tabs>
          <w:ind w:left="6112" w:firstLine="35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209A2C66">
        <w:start w:val="1"/>
        <w:numFmt w:val="lowerRoman"/>
        <w:lvlText w:val="%9."/>
        <w:lvlJc w:val="left"/>
        <w:pPr>
          <w:tabs>
            <w:tab w:val="num" w:pos="7547"/>
          </w:tabs>
          <w:ind w:left="6832" w:firstLine="3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7">
    <w:abstractNumId w:val="0"/>
    <w:lvlOverride w:ilvl="0">
      <w:startOverride w:val="1"/>
      <w:lvl w:ilvl="0" w:tplc="4EC0A34E">
        <w:start w:val="1"/>
        <w:numFmt w:val="decimal"/>
        <w:suff w:val="nothing"/>
        <w:lvlText w:val="%1)"/>
        <w:lvlJc w:val="left"/>
        <w:pPr>
          <w:ind w:left="140" w:firstLine="57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589E0608">
        <w:start w:val="1"/>
        <w:numFmt w:val="lowerLetter"/>
        <w:lvlText w:val="%2."/>
        <w:lvlJc w:val="left"/>
        <w:pPr>
          <w:tabs>
            <w:tab w:val="num" w:pos="2507"/>
          </w:tabs>
          <w:ind w:left="1792" w:firstLine="35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B3204EAC">
        <w:start w:val="1"/>
        <w:numFmt w:val="lowerRoman"/>
        <w:lvlText w:val="%3."/>
        <w:lvlJc w:val="left"/>
        <w:pPr>
          <w:tabs>
            <w:tab w:val="num" w:pos="3227"/>
          </w:tabs>
          <w:ind w:left="2512" w:firstLine="3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A3B01CFE">
        <w:start w:val="1"/>
        <w:numFmt w:val="decimal"/>
        <w:lvlText w:val="%4."/>
        <w:lvlJc w:val="left"/>
        <w:pPr>
          <w:tabs>
            <w:tab w:val="num" w:pos="3947"/>
          </w:tabs>
          <w:ind w:left="3232" w:firstLine="35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9942EAB0">
        <w:start w:val="1"/>
        <w:numFmt w:val="lowerLetter"/>
        <w:lvlText w:val="%5."/>
        <w:lvlJc w:val="left"/>
        <w:pPr>
          <w:tabs>
            <w:tab w:val="num" w:pos="4667"/>
          </w:tabs>
          <w:ind w:left="3952" w:firstLine="35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E43A15AC">
        <w:start w:val="1"/>
        <w:numFmt w:val="lowerRoman"/>
        <w:lvlText w:val="%6."/>
        <w:lvlJc w:val="left"/>
        <w:pPr>
          <w:tabs>
            <w:tab w:val="num" w:pos="5387"/>
          </w:tabs>
          <w:ind w:left="4672" w:firstLine="3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BDE0CD10">
        <w:start w:val="1"/>
        <w:numFmt w:val="decimal"/>
        <w:lvlText w:val="%7."/>
        <w:lvlJc w:val="left"/>
        <w:pPr>
          <w:tabs>
            <w:tab w:val="num" w:pos="6107"/>
          </w:tabs>
          <w:ind w:left="5392" w:firstLine="35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9A80B398">
        <w:start w:val="1"/>
        <w:numFmt w:val="lowerLetter"/>
        <w:lvlText w:val="%8."/>
        <w:lvlJc w:val="left"/>
        <w:pPr>
          <w:tabs>
            <w:tab w:val="num" w:pos="6827"/>
          </w:tabs>
          <w:ind w:left="6112" w:firstLine="35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627239C2">
        <w:start w:val="1"/>
        <w:numFmt w:val="lowerRoman"/>
        <w:lvlText w:val="%9."/>
        <w:lvlJc w:val="left"/>
        <w:pPr>
          <w:tabs>
            <w:tab w:val="num" w:pos="7547"/>
          </w:tabs>
          <w:ind w:left="6832" w:firstLine="3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8">
    <w:abstractNumId w:val="0"/>
    <w:lvlOverride w:ilvl="0">
      <w:startOverride w:val="1"/>
      <w:lvl w:ilvl="0" w:tplc="4EC0A34E">
        <w:start w:val="1"/>
        <w:numFmt w:val="decimal"/>
        <w:suff w:val="nothing"/>
        <w:lvlText w:val="%1)"/>
        <w:lvlJc w:val="left"/>
        <w:pPr>
          <w:tabs>
            <w:tab w:val="left" w:pos="1134"/>
          </w:tabs>
          <w:ind w:left="140" w:firstLine="57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589E0608">
        <w:start w:val="1"/>
        <w:numFmt w:val="lowerLetter"/>
        <w:lvlText w:val="%2."/>
        <w:lvlJc w:val="left"/>
        <w:pPr>
          <w:tabs>
            <w:tab w:val="left" w:pos="1134"/>
            <w:tab w:val="num" w:pos="1798"/>
          </w:tabs>
          <w:ind w:left="1083" w:firstLine="35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B3204EAC">
        <w:start w:val="1"/>
        <w:numFmt w:val="lowerRoman"/>
        <w:lvlText w:val="%3."/>
        <w:lvlJc w:val="left"/>
        <w:pPr>
          <w:tabs>
            <w:tab w:val="left" w:pos="1134"/>
            <w:tab w:val="num" w:pos="2518"/>
          </w:tabs>
          <w:ind w:left="1803" w:firstLine="3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A3B01CFE">
        <w:start w:val="1"/>
        <w:numFmt w:val="decimal"/>
        <w:lvlText w:val="%4."/>
        <w:lvlJc w:val="left"/>
        <w:pPr>
          <w:tabs>
            <w:tab w:val="left" w:pos="1134"/>
            <w:tab w:val="num" w:pos="3238"/>
          </w:tabs>
          <w:ind w:left="2523" w:firstLine="35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9942EAB0">
        <w:start w:val="1"/>
        <w:numFmt w:val="lowerLetter"/>
        <w:lvlText w:val="%5."/>
        <w:lvlJc w:val="left"/>
        <w:pPr>
          <w:tabs>
            <w:tab w:val="left" w:pos="1134"/>
            <w:tab w:val="num" w:pos="3958"/>
          </w:tabs>
          <w:ind w:left="3243" w:firstLine="35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E43A15AC">
        <w:start w:val="1"/>
        <w:numFmt w:val="lowerRoman"/>
        <w:lvlText w:val="%6."/>
        <w:lvlJc w:val="left"/>
        <w:pPr>
          <w:tabs>
            <w:tab w:val="left" w:pos="1134"/>
            <w:tab w:val="num" w:pos="4678"/>
          </w:tabs>
          <w:ind w:left="3963" w:firstLine="3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BDE0CD10">
        <w:start w:val="1"/>
        <w:numFmt w:val="decimal"/>
        <w:lvlText w:val="%7."/>
        <w:lvlJc w:val="left"/>
        <w:pPr>
          <w:tabs>
            <w:tab w:val="left" w:pos="1134"/>
            <w:tab w:val="num" w:pos="5398"/>
          </w:tabs>
          <w:ind w:left="4683" w:firstLine="35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9A80B398">
        <w:start w:val="1"/>
        <w:numFmt w:val="lowerLetter"/>
        <w:lvlText w:val="%8."/>
        <w:lvlJc w:val="left"/>
        <w:pPr>
          <w:tabs>
            <w:tab w:val="left" w:pos="1134"/>
            <w:tab w:val="num" w:pos="6118"/>
          </w:tabs>
          <w:ind w:left="5403" w:firstLine="35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627239C2">
        <w:start w:val="1"/>
        <w:numFmt w:val="lowerRoman"/>
        <w:lvlText w:val="%9."/>
        <w:lvlJc w:val="left"/>
        <w:pPr>
          <w:tabs>
            <w:tab w:val="left" w:pos="1134"/>
            <w:tab w:val="num" w:pos="6838"/>
          </w:tabs>
          <w:ind w:left="6123" w:firstLine="3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9">
    <w:abstractNumId w:val="7"/>
  </w:num>
  <w:num w:numId="30">
    <w:abstractNumId w:val="4"/>
  </w:num>
  <w:num w:numId="31">
    <w:abstractNumId w:val="13"/>
    <w:lvlOverride w:ilvl="0">
      <w:lvl w:ilvl="0">
        <w:start w:val="1"/>
        <w:numFmt w:val="decimal"/>
        <w:lvlText w:val="%1."/>
        <w:lvlJc w:val="left"/>
        <w:pPr>
          <w:ind w:left="36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color w:val="FFFFFF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nothing"/>
        <w:lvlText w:val="%1.%2."/>
        <w:lvlJc w:val="left"/>
        <w:pPr>
          <w:ind w:left="0" w:firstLine="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ind w:left="0" w:firstLine="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ind w:left="0" w:firstLine="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0" w:firstLine="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0" w:firstLine="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0" w:firstLine="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0" w:firstLine="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0" w:firstLine="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2">
    <w:abstractNumId w:val="0"/>
    <w:lvlOverride w:ilvl="0">
      <w:startOverride w:val="1"/>
      <w:lvl w:ilvl="0" w:tplc="4EC0A34E">
        <w:start w:val="1"/>
        <w:numFmt w:val="decimal"/>
        <w:suff w:val="nothing"/>
        <w:lvlText w:val="%1)"/>
        <w:lvlJc w:val="left"/>
        <w:pPr>
          <w:tabs>
            <w:tab w:val="left" w:pos="1134"/>
          </w:tabs>
          <w:ind w:left="140" w:firstLine="56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589E0608">
        <w:start w:val="1"/>
        <w:numFmt w:val="lowerLetter"/>
        <w:lvlText w:val="%2."/>
        <w:lvlJc w:val="left"/>
        <w:pPr>
          <w:tabs>
            <w:tab w:val="left" w:pos="1134"/>
            <w:tab w:val="num" w:pos="2501"/>
          </w:tabs>
          <w:ind w:left="1792" w:firstLine="34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B3204EAC">
        <w:start w:val="1"/>
        <w:numFmt w:val="lowerRoman"/>
        <w:lvlText w:val="%3."/>
        <w:lvlJc w:val="left"/>
        <w:pPr>
          <w:tabs>
            <w:tab w:val="left" w:pos="1134"/>
            <w:tab w:val="num" w:pos="3221"/>
          </w:tabs>
          <w:ind w:left="2512" w:firstLine="38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A3B01CFE">
        <w:start w:val="1"/>
        <w:numFmt w:val="decimal"/>
        <w:lvlText w:val="%4."/>
        <w:lvlJc w:val="left"/>
        <w:pPr>
          <w:tabs>
            <w:tab w:val="left" w:pos="1134"/>
            <w:tab w:val="num" w:pos="3941"/>
          </w:tabs>
          <w:ind w:left="3232" w:firstLine="34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9942EAB0">
        <w:start w:val="1"/>
        <w:numFmt w:val="lowerLetter"/>
        <w:lvlText w:val="%5."/>
        <w:lvlJc w:val="left"/>
        <w:pPr>
          <w:tabs>
            <w:tab w:val="left" w:pos="1134"/>
            <w:tab w:val="num" w:pos="4661"/>
          </w:tabs>
          <w:ind w:left="3952" w:firstLine="34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E43A15AC">
        <w:start w:val="1"/>
        <w:numFmt w:val="lowerRoman"/>
        <w:lvlText w:val="%6."/>
        <w:lvlJc w:val="left"/>
        <w:pPr>
          <w:tabs>
            <w:tab w:val="left" w:pos="1134"/>
            <w:tab w:val="num" w:pos="5381"/>
          </w:tabs>
          <w:ind w:left="4672" w:firstLine="38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BDE0CD10">
        <w:start w:val="1"/>
        <w:numFmt w:val="decimal"/>
        <w:lvlText w:val="%7."/>
        <w:lvlJc w:val="left"/>
        <w:pPr>
          <w:tabs>
            <w:tab w:val="left" w:pos="1134"/>
            <w:tab w:val="num" w:pos="6101"/>
          </w:tabs>
          <w:ind w:left="5392" w:firstLine="34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9A80B398">
        <w:start w:val="1"/>
        <w:numFmt w:val="lowerLetter"/>
        <w:lvlText w:val="%8."/>
        <w:lvlJc w:val="left"/>
        <w:pPr>
          <w:tabs>
            <w:tab w:val="left" w:pos="1134"/>
            <w:tab w:val="num" w:pos="6821"/>
          </w:tabs>
          <w:ind w:left="6112" w:firstLine="34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627239C2">
        <w:start w:val="1"/>
        <w:numFmt w:val="lowerRoman"/>
        <w:lvlText w:val="%9."/>
        <w:lvlJc w:val="left"/>
        <w:pPr>
          <w:tabs>
            <w:tab w:val="left" w:pos="1134"/>
            <w:tab w:val="num" w:pos="7541"/>
          </w:tabs>
          <w:ind w:left="6832" w:firstLine="38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3">
    <w:abstractNumId w:val="0"/>
    <w:lvlOverride w:ilvl="0">
      <w:startOverride w:val="1"/>
      <w:lvl w:ilvl="0" w:tplc="4EC0A34E">
        <w:start w:val="1"/>
        <w:numFmt w:val="decimal"/>
        <w:suff w:val="nothing"/>
        <w:lvlText w:val="%1)"/>
        <w:lvlJc w:val="left"/>
        <w:pPr>
          <w:ind w:left="140" w:firstLine="56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589E0608">
        <w:start w:val="1"/>
        <w:numFmt w:val="lowerLetter"/>
        <w:lvlText w:val="%2."/>
        <w:lvlJc w:val="left"/>
        <w:pPr>
          <w:tabs>
            <w:tab w:val="num" w:pos="2501"/>
          </w:tabs>
          <w:ind w:left="1792" w:firstLine="34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B3204EAC">
        <w:start w:val="1"/>
        <w:numFmt w:val="lowerRoman"/>
        <w:lvlText w:val="%3."/>
        <w:lvlJc w:val="left"/>
        <w:pPr>
          <w:tabs>
            <w:tab w:val="num" w:pos="3221"/>
          </w:tabs>
          <w:ind w:left="2512" w:firstLine="38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A3B01CFE">
        <w:start w:val="1"/>
        <w:numFmt w:val="decimal"/>
        <w:lvlText w:val="%4."/>
        <w:lvlJc w:val="left"/>
        <w:pPr>
          <w:tabs>
            <w:tab w:val="num" w:pos="3941"/>
          </w:tabs>
          <w:ind w:left="3232" w:firstLine="34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9942EAB0">
        <w:start w:val="1"/>
        <w:numFmt w:val="lowerLetter"/>
        <w:lvlText w:val="%5."/>
        <w:lvlJc w:val="left"/>
        <w:pPr>
          <w:tabs>
            <w:tab w:val="num" w:pos="4661"/>
          </w:tabs>
          <w:ind w:left="3952" w:firstLine="34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E43A15AC">
        <w:start w:val="1"/>
        <w:numFmt w:val="lowerRoman"/>
        <w:lvlText w:val="%6."/>
        <w:lvlJc w:val="left"/>
        <w:pPr>
          <w:tabs>
            <w:tab w:val="num" w:pos="5381"/>
          </w:tabs>
          <w:ind w:left="4672" w:firstLine="38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BDE0CD10">
        <w:start w:val="1"/>
        <w:numFmt w:val="decimal"/>
        <w:lvlText w:val="%7."/>
        <w:lvlJc w:val="left"/>
        <w:pPr>
          <w:tabs>
            <w:tab w:val="num" w:pos="6101"/>
          </w:tabs>
          <w:ind w:left="5392" w:firstLine="34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9A80B398">
        <w:start w:val="1"/>
        <w:numFmt w:val="lowerLetter"/>
        <w:lvlText w:val="%8."/>
        <w:lvlJc w:val="left"/>
        <w:pPr>
          <w:tabs>
            <w:tab w:val="num" w:pos="6821"/>
          </w:tabs>
          <w:ind w:left="6112" w:firstLine="34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627239C2">
        <w:start w:val="1"/>
        <w:numFmt w:val="lowerRoman"/>
        <w:lvlText w:val="%9."/>
        <w:lvlJc w:val="left"/>
        <w:pPr>
          <w:tabs>
            <w:tab w:val="num" w:pos="7541"/>
          </w:tabs>
          <w:ind w:left="6832" w:firstLine="38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4">
    <w:abstractNumId w:val="0"/>
    <w:lvlOverride w:ilvl="0">
      <w:startOverride w:val="1"/>
      <w:lvl w:ilvl="0" w:tplc="4EC0A34E">
        <w:start w:val="1"/>
        <w:numFmt w:val="decimal"/>
        <w:suff w:val="nothing"/>
        <w:lvlText w:val="%1)"/>
        <w:lvlJc w:val="left"/>
        <w:pPr>
          <w:ind w:left="140" w:firstLine="56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589E0608">
        <w:start w:val="1"/>
        <w:numFmt w:val="lowerLetter"/>
        <w:lvlText w:val="%2."/>
        <w:lvlJc w:val="left"/>
        <w:pPr>
          <w:tabs>
            <w:tab w:val="num" w:pos="2501"/>
          </w:tabs>
          <w:ind w:left="1792" w:firstLine="34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B3204EAC">
        <w:start w:val="1"/>
        <w:numFmt w:val="lowerRoman"/>
        <w:lvlText w:val="%3."/>
        <w:lvlJc w:val="left"/>
        <w:pPr>
          <w:tabs>
            <w:tab w:val="num" w:pos="3221"/>
          </w:tabs>
          <w:ind w:left="2512" w:firstLine="38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A3B01CFE">
        <w:start w:val="1"/>
        <w:numFmt w:val="decimal"/>
        <w:lvlText w:val="%4."/>
        <w:lvlJc w:val="left"/>
        <w:pPr>
          <w:tabs>
            <w:tab w:val="num" w:pos="3941"/>
          </w:tabs>
          <w:ind w:left="3232" w:firstLine="34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9942EAB0">
        <w:start w:val="1"/>
        <w:numFmt w:val="lowerLetter"/>
        <w:lvlText w:val="%5."/>
        <w:lvlJc w:val="left"/>
        <w:pPr>
          <w:tabs>
            <w:tab w:val="num" w:pos="4661"/>
          </w:tabs>
          <w:ind w:left="3952" w:firstLine="34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E43A15AC">
        <w:start w:val="1"/>
        <w:numFmt w:val="lowerRoman"/>
        <w:lvlText w:val="%6."/>
        <w:lvlJc w:val="left"/>
        <w:pPr>
          <w:tabs>
            <w:tab w:val="num" w:pos="5381"/>
          </w:tabs>
          <w:ind w:left="4672" w:firstLine="38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BDE0CD10">
        <w:start w:val="1"/>
        <w:numFmt w:val="decimal"/>
        <w:lvlText w:val="%7."/>
        <w:lvlJc w:val="left"/>
        <w:pPr>
          <w:tabs>
            <w:tab w:val="num" w:pos="6101"/>
          </w:tabs>
          <w:ind w:left="5392" w:firstLine="34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9A80B398">
        <w:start w:val="1"/>
        <w:numFmt w:val="lowerLetter"/>
        <w:lvlText w:val="%8."/>
        <w:lvlJc w:val="left"/>
        <w:pPr>
          <w:tabs>
            <w:tab w:val="num" w:pos="6821"/>
          </w:tabs>
          <w:ind w:left="6112" w:firstLine="34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627239C2">
        <w:start w:val="1"/>
        <w:numFmt w:val="lowerRoman"/>
        <w:lvlText w:val="%9."/>
        <w:lvlJc w:val="left"/>
        <w:pPr>
          <w:tabs>
            <w:tab w:val="num" w:pos="7541"/>
          </w:tabs>
          <w:ind w:left="6832" w:firstLine="38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5">
    <w:abstractNumId w:val="5"/>
  </w:num>
  <w:num w:numId="36">
    <w:abstractNumId w:val="9"/>
  </w:num>
  <w:num w:numId="37">
    <w:abstractNumId w:val="0"/>
    <w:lvlOverride w:ilvl="0">
      <w:startOverride w:val="1"/>
      <w:lvl w:ilvl="0" w:tplc="4EC0A34E">
        <w:start w:val="1"/>
        <w:numFmt w:val="decimal"/>
        <w:suff w:val="nothing"/>
        <w:lvlText w:val="%1."/>
        <w:lvlJc w:val="left"/>
        <w:pPr>
          <w:tabs>
            <w:tab w:val="left" w:pos="1134"/>
          </w:tabs>
          <w:ind w:left="140" w:firstLine="56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589E0608">
        <w:start w:val="1"/>
        <w:numFmt w:val="decimal"/>
        <w:suff w:val="nothing"/>
        <w:lvlText w:val="%2."/>
        <w:lvlJc w:val="left"/>
        <w:pPr>
          <w:tabs>
            <w:tab w:val="left" w:pos="1134"/>
          </w:tabs>
          <w:ind w:left="860" w:firstLine="56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B3204EAC">
        <w:start w:val="1"/>
        <w:numFmt w:val="decimal"/>
        <w:suff w:val="nothing"/>
        <w:lvlText w:val="%3."/>
        <w:lvlJc w:val="left"/>
        <w:pPr>
          <w:tabs>
            <w:tab w:val="left" w:pos="1134"/>
          </w:tabs>
          <w:ind w:left="1580" w:firstLine="56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A3B01CFE">
        <w:start w:val="1"/>
        <w:numFmt w:val="decimal"/>
        <w:suff w:val="nothing"/>
        <w:lvlText w:val="%4."/>
        <w:lvlJc w:val="left"/>
        <w:pPr>
          <w:tabs>
            <w:tab w:val="left" w:pos="1134"/>
          </w:tabs>
          <w:ind w:left="2300" w:firstLine="56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9942EAB0">
        <w:start w:val="1"/>
        <w:numFmt w:val="decimal"/>
        <w:suff w:val="nothing"/>
        <w:lvlText w:val="%5."/>
        <w:lvlJc w:val="left"/>
        <w:pPr>
          <w:tabs>
            <w:tab w:val="left" w:pos="1134"/>
          </w:tabs>
          <w:ind w:left="3020" w:firstLine="56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E43A15AC">
        <w:start w:val="1"/>
        <w:numFmt w:val="decimal"/>
        <w:suff w:val="nothing"/>
        <w:lvlText w:val="%6."/>
        <w:lvlJc w:val="left"/>
        <w:pPr>
          <w:tabs>
            <w:tab w:val="left" w:pos="1134"/>
          </w:tabs>
          <w:ind w:left="3740" w:firstLine="56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BDE0CD10">
        <w:start w:val="1"/>
        <w:numFmt w:val="decimal"/>
        <w:suff w:val="nothing"/>
        <w:lvlText w:val="%7."/>
        <w:lvlJc w:val="left"/>
        <w:pPr>
          <w:tabs>
            <w:tab w:val="left" w:pos="1134"/>
          </w:tabs>
          <w:ind w:left="4460" w:firstLine="56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9A80B398">
        <w:start w:val="1"/>
        <w:numFmt w:val="decimal"/>
        <w:suff w:val="nothing"/>
        <w:lvlText w:val="%8."/>
        <w:lvlJc w:val="left"/>
        <w:pPr>
          <w:tabs>
            <w:tab w:val="left" w:pos="1134"/>
          </w:tabs>
          <w:ind w:left="5180" w:firstLine="56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627239C2">
        <w:start w:val="1"/>
        <w:numFmt w:val="decimal"/>
        <w:suff w:val="nothing"/>
        <w:lvlText w:val="%9."/>
        <w:lvlJc w:val="left"/>
        <w:pPr>
          <w:tabs>
            <w:tab w:val="left" w:pos="1134"/>
          </w:tabs>
          <w:ind w:left="5900" w:firstLine="56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</w:num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egorca_05">
    <w15:presenceInfo w15:providerId="Windows Live" w15:userId="3f88eb5714922dc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trackRevision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09E7"/>
    <w:rsid w:val="002B5A18"/>
    <w:rsid w:val="00320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1237023D"/>
  <w15:docId w15:val="{0269D6FD-E5E0-4583-9DD1-9FEDFDE802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Arial Unicode MS" w:hAnsi="Times New Roman" w:cs="Times New Roman"/>
        <w:bdr w:val="nil"/>
        <w:lang w:val="ru-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pPr>
      <w:widowControl w:val="0"/>
    </w:pPr>
    <w:rPr>
      <w:rFonts w:cs="Arial Unicode MS"/>
      <w:color w:val="000000"/>
      <w:sz w:val="22"/>
      <w:szCs w:val="22"/>
      <w:u w:color="000000"/>
    </w:rPr>
  </w:style>
  <w:style w:type="paragraph" w:styleId="11">
    <w:name w:val="heading 1"/>
    <w:pPr>
      <w:widowControl w:val="0"/>
      <w:spacing w:before="600" w:after="600"/>
      <w:ind w:left="445" w:right="63"/>
      <w:jc w:val="center"/>
      <w:outlineLvl w:val="0"/>
    </w:pPr>
    <w:rPr>
      <w:rFonts w:eastAsia="Times New Roman"/>
      <w:b/>
      <w:bCs/>
      <w:smallCaps/>
      <w:color w:val="000000"/>
      <w:spacing w:val="6"/>
      <w:sz w:val="28"/>
      <w:szCs w:val="28"/>
      <w:u w:color="4472C4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6">
    <w:name w:val="Колонтитулы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styleId="a7">
    <w:name w:val="Body Text"/>
    <w:pPr>
      <w:widowControl w:val="0"/>
      <w:ind w:left="393"/>
    </w:pPr>
    <w:rPr>
      <w:rFonts w:cs="Arial Unicode MS"/>
      <w:color w:val="000000"/>
      <w:sz w:val="28"/>
      <w:szCs w:val="28"/>
      <w:u w:color="000000"/>
    </w:rPr>
  </w:style>
  <w:style w:type="paragraph" w:styleId="a8">
    <w:name w:val="TOC Heading"/>
    <w:next w:val="a1"/>
    <w:pPr>
      <w:keepNext/>
      <w:keepLines/>
      <w:widowControl w:val="0"/>
      <w:spacing w:before="240" w:line="256" w:lineRule="auto"/>
    </w:pPr>
    <w:rPr>
      <w:rFonts w:ascii="Calibri Light" w:hAnsi="Calibri Light" w:cs="Arial Unicode MS"/>
      <w:color w:val="2F5496"/>
      <w:sz w:val="32"/>
      <w:szCs w:val="32"/>
      <w:u w:color="2F5496"/>
    </w:rPr>
  </w:style>
  <w:style w:type="paragraph" w:customStyle="1" w:styleId="TOC1">
    <w:name w:val="родительский элемент TOC 1"/>
    <w:pPr>
      <w:tabs>
        <w:tab w:val="left" w:pos="8849"/>
      </w:tabs>
      <w:spacing w:after="100" w:line="360" w:lineRule="auto"/>
    </w:pPr>
    <w:rPr>
      <w:rFonts w:eastAsia="Times New Roman"/>
      <w:color w:val="000000"/>
      <w:sz w:val="28"/>
      <w:szCs w:val="28"/>
      <w:u w:color="000000"/>
    </w:rPr>
  </w:style>
  <w:style w:type="paragraph" w:styleId="12">
    <w:name w:val="toc 1"/>
    <w:basedOn w:val="TOC1"/>
    <w:next w:val="TOC1"/>
    <w:pPr>
      <w:tabs>
        <w:tab w:val="left" w:leader="dot" w:pos="8849"/>
      </w:tabs>
    </w:pPr>
  </w:style>
  <w:style w:type="paragraph" w:customStyle="1" w:styleId="A9">
    <w:name w:val="По умолчанию A"/>
    <w:pPr>
      <w:widowControl w:val="0"/>
      <w:spacing w:line="360" w:lineRule="auto"/>
      <w:ind w:firstLine="709"/>
      <w:jc w:val="both"/>
    </w:pPr>
    <w:rPr>
      <w:rFonts w:eastAsia="Times New Roman"/>
      <w:color w:val="000000"/>
      <w:sz w:val="28"/>
      <w:szCs w:val="28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numbering" w:customStyle="1" w:styleId="a">
    <w:name w:val="Изображение"/>
    <w:pPr>
      <w:numPr>
        <w:numId w:val="15"/>
      </w:numPr>
    </w:pPr>
  </w:style>
  <w:style w:type="paragraph" w:customStyle="1" w:styleId="aa">
    <w:name w:val="По умолчанию"/>
    <w:pPr>
      <w:spacing w:before="160" w:line="288" w:lineRule="auto"/>
    </w:pPr>
    <w:rPr>
      <w:rFonts w:ascii="Helvetica Neue" w:eastAsia="Helvetica Neue" w:hAnsi="Helvetica Neue" w:cs="Helvetica Neue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styleId="ab">
    <w:name w:val="caption"/>
    <w:next w:val="a1"/>
    <w:pPr>
      <w:widowControl w:val="0"/>
      <w:spacing w:after="200"/>
    </w:pPr>
    <w:rPr>
      <w:rFonts w:cs="Arial Unicode MS"/>
      <w:i/>
      <w:iCs/>
      <w:color w:val="44546A"/>
      <w:sz w:val="18"/>
      <w:szCs w:val="18"/>
      <w:u w:color="44546A"/>
    </w:rPr>
  </w:style>
  <w:style w:type="paragraph" w:styleId="ac">
    <w:name w:val="List Paragraph"/>
    <w:next w:val="a1"/>
    <w:pPr>
      <w:widowControl w:val="0"/>
      <w:spacing w:before="600" w:after="600"/>
      <w:jc w:val="both"/>
    </w:pPr>
    <w:rPr>
      <w:rFonts w:cs="Arial Unicode MS"/>
      <w:b/>
      <w:bCs/>
      <w:color w:val="000000"/>
      <w:spacing w:val="-10"/>
      <w:kern w:val="28"/>
      <w:sz w:val="28"/>
      <w:szCs w:val="28"/>
      <w:u w:color="000000"/>
    </w:rPr>
  </w:style>
  <w:style w:type="numbering" w:customStyle="1" w:styleId="3">
    <w:name w:val="Импортированный стиль 3"/>
    <w:pPr>
      <w:numPr>
        <w:numId w:val="18"/>
      </w:numPr>
    </w:pPr>
  </w:style>
  <w:style w:type="numbering" w:customStyle="1" w:styleId="1">
    <w:name w:val="Импортированный стиль 1"/>
    <w:pPr>
      <w:numPr>
        <w:numId w:val="22"/>
      </w:numPr>
    </w:pPr>
  </w:style>
  <w:style w:type="numbering" w:customStyle="1" w:styleId="a0">
    <w:name w:val="С числами"/>
    <w:pPr>
      <w:numPr>
        <w:numId w:val="24"/>
      </w:numPr>
    </w:pPr>
  </w:style>
  <w:style w:type="numbering" w:customStyle="1" w:styleId="17">
    <w:name w:val="Импортированный стиль 17"/>
    <w:pPr>
      <w:numPr>
        <w:numId w:val="29"/>
      </w:numPr>
    </w:pPr>
  </w:style>
  <w:style w:type="numbering" w:customStyle="1" w:styleId="10">
    <w:name w:val="Импортированный стиль 1.0"/>
    <w:pPr>
      <w:numPr>
        <w:numId w:val="35"/>
      </w:numPr>
    </w:pPr>
  </w:style>
  <w:style w:type="paragraph" w:styleId="ad">
    <w:name w:val="annotation text"/>
    <w:basedOn w:val="a1"/>
    <w:link w:val="ae"/>
    <w:uiPriority w:val="99"/>
    <w:semiHidden/>
    <w:unhideWhenUsed/>
    <w:rPr>
      <w:sz w:val="20"/>
      <w:szCs w:val="20"/>
    </w:rPr>
  </w:style>
  <w:style w:type="character" w:customStyle="1" w:styleId="ae">
    <w:name w:val="Текст примечания Знак"/>
    <w:basedOn w:val="a2"/>
    <w:link w:val="ad"/>
    <w:uiPriority w:val="99"/>
    <w:semiHidden/>
    <w:rPr>
      <w:rFonts w:cs="Arial Unicode MS"/>
      <w:color w:val="000000"/>
      <w:u w:color="000000"/>
    </w:rPr>
  </w:style>
  <w:style w:type="character" w:styleId="af">
    <w:name w:val="annotation reference"/>
    <w:basedOn w:val="a2"/>
    <w:uiPriority w:val="99"/>
    <w:semiHidden/>
    <w:unhideWhenUsed/>
    <w:rPr>
      <w:sz w:val="16"/>
      <w:szCs w:val="16"/>
    </w:rPr>
  </w:style>
  <w:style w:type="paragraph" w:styleId="af0">
    <w:name w:val="Balloon Text"/>
    <w:basedOn w:val="a1"/>
    <w:link w:val="af1"/>
    <w:uiPriority w:val="99"/>
    <w:semiHidden/>
    <w:unhideWhenUsed/>
    <w:rsid w:val="002B5A18"/>
    <w:rPr>
      <w:rFonts w:ascii="Segoe UI" w:hAnsi="Segoe UI" w:cs="Segoe UI"/>
      <w:sz w:val="18"/>
      <w:szCs w:val="18"/>
    </w:rPr>
  </w:style>
  <w:style w:type="character" w:customStyle="1" w:styleId="af1">
    <w:name w:val="Текст выноски Знак"/>
    <w:basedOn w:val="a2"/>
    <w:link w:val="af0"/>
    <w:uiPriority w:val="99"/>
    <w:semiHidden/>
    <w:rsid w:val="002B5A18"/>
    <w:rPr>
      <w:rFonts w:ascii="Segoe UI" w:hAnsi="Segoe UI" w:cs="Segoe UI"/>
      <w:color w:val="000000"/>
      <w:sz w:val="18"/>
      <w:szCs w:val="18"/>
      <w:u w:color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microsoft.com/office/2011/relationships/commentsExtended" Target="commentsExtended.xml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8" Type="http://schemas.openxmlformats.org/officeDocument/2006/relationships/comments" Target="comments.xml"/><Relationship Id="rId51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microsoft.com/office/2011/relationships/people" Target="peop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Тема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Тема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Тема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62</Pages>
  <Words>6022</Words>
  <Characters>34328</Characters>
  <Application>Microsoft Office Word</Application>
  <DocSecurity>0</DocSecurity>
  <Lines>286</Lines>
  <Paragraphs>80</Paragraphs>
  <ScaleCrop>false</ScaleCrop>
  <Company/>
  <LinksUpToDate>false</LinksUpToDate>
  <CharactersWithSpaces>40270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egorca_05</cp:lastModifiedBy>
  <cp:revision>2</cp:revision>
  <dcterms:created xsi:type="dcterms:W3CDTF">2022-10-27T19:50:00Z</dcterms:created>
  <dcterms:modified xsi:type="dcterms:W3CDTF">2022-10-27T19:51:00Z</dcterms:modified>
</cp:coreProperties>
</file>